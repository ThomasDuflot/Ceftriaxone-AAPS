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878C79" w14:textId="563F235E" w:rsidR="002D65A7" w:rsidRDefault="008F0A59" w:rsidP="008F0A59">
      <w:pPr>
        <w:spacing w:line="480" w:lineRule="auto"/>
        <w:jc w:val="center"/>
        <w:rPr>
          <w:lang w:val="en-US"/>
        </w:rPr>
      </w:pPr>
      <w:r>
        <w:rPr>
          <w:b/>
          <w:lang w:val="en-US"/>
        </w:rPr>
        <w:t xml:space="preserve">STATE OF THE ART </w:t>
      </w:r>
      <w:r w:rsidRPr="00F75EE5">
        <w:rPr>
          <w:b/>
          <w:lang w:val="en-US"/>
        </w:rPr>
        <w:t>OF UNBOUND CEFTRIAXONE AS A PHARMACODYNAMIC TOOL: ARE WE READY FOR ITS IMPLEMENTATION IN CLINICAL PRACTICE?</w:t>
      </w:r>
    </w:p>
    <w:p w14:paraId="4DA2C00D" w14:textId="77AE81B2" w:rsidR="00DC7CD8" w:rsidRDefault="00DC7CD8" w:rsidP="008F0A59">
      <w:pPr>
        <w:spacing w:line="480" w:lineRule="auto"/>
        <w:jc w:val="both"/>
        <w:rPr>
          <w:lang w:val="en-US"/>
        </w:rPr>
      </w:pPr>
    </w:p>
    <w:p w14:paraId="68C933CF" w14:textId="77777777" w:rsidR="008C1437" w:rsidRPr="008429D6" w:rsidRDefault="008C1437" w:rsidP="008C1437">
      <w:pPr>
        <w:spacing w:line="480" w:lineRule="auto"/>
        <w:jc w:val="both"/>
        <w:rPr>
          <w:ins w:id="0" w:author="Thomas Duflot" w:date="2024-11-13T21:28:00Z"/>
          <w:rFonts w:cstheme="minorHAnsi"/>
          <w:vertAlign w:val="superscript"/>
        </w:rPr>
      </w:pPr>
      <w:ins w:id="1" w:author="Thomas Duflot" w:date="2024-11-13T21:28:00Z">
        <w:r w:rsidRPr="008429D6">
          <w:rPr>
            <w:rFonts w:cstheme="minorHAnsi"/>
          </w:rPr>
          <w:t>Johnny MICHEL</w:t>
        </w:r>
        <w:r w:rsidRPr="008429D6">
          <w:rPr>
            <w:rFonts w:cstheme="minorHAnsi"/>
            <w:vertAlign w:val="superscript"/>
          </w:rPr>
          <w:t>a</w:t>
        </w:r>
        <w:r w:rsidRPr="008429D6">
          <w:rPr>
            <w:rFonts w:cstheme="minorHAnsi"/>
          </w:rPr>
          <w:t>, Francesco MONTI</w:t>
        </w:r>
        <w:r w:rsidRPr="008429D6">
          <w:rPr>
            <w:rFonts w:cstheme="minorHAnsi"/>
            <w:vertAlign w:val="superscript"/>
          </w:rPr>
          <w:t>b</w:t>
        </w:r>
        <w:r w:rsidRPr="008429D6">
          <w:rPr>
            <w:rFonts w:cstheme="minorHAnsi"/>
            <w:vertAlign w:val="subscript"/>
          </w:rPr>
          <w:t xml:space="preserve">, </w:t>
        </w:r>
        <w:r w:rsidRPr="008429D6">
          <w:rPr>
            <w:rFonts w:cstheme="minorHAnsi"/>
          </w:rPr>
          <w:t>Fabien LAMOUREUX</w:t>
        </w:r>
        <w:r w:rsidRPr="008429D6">
          <w:rPr>
            <w:rFonts w:cstheme="minorHAnsi"/>
            <w:vertAlign w:val="superscript"/>
          </w:rPr>
          <w:t>c</w:t>
        </w:r>
        <w:r w:rsidRPr="008429D6">
          <w:rPr>
            <w:rFonts w:cstheme="minorHAnsi"/>
          </w:rPr>
          <w:t xml:space="preserve">, </w:t>
        </w:r>
        <w:r>
          <w:rPr>
            <w:rFonts w:cstheme="minorHAnsi"/>
          </w:rPr>
          <w:t>Djibril DIAGOURAGA</w:t>
        </w:r>
        <w:r w:rsidRPr="008429D6">
          <w:rPr>
            <w:rFonts w:cstheme="minorHAnsi"/>
            <w:vertAlign w:val="superscript"/>
          </w:rPr>
          <w:t>c</w:t>
        </w:r>
        <w:r w:rsidRPr="008429D6">
          <w:rPr>
            <w:rFonts w:cstheme="minorHAnsi"/>
          </w:rPr>
          <w:t>, Manuel ETIENNE</w:t>
        </w:r>
        <w:r w:rsidRPr="008429D6">
          <w:rPr>
            <w:rFonts w:cstheme="minorHAnsi"/>
            <w:vertAlign w:val="superscript"/>
          </w:rPr>
          <w:t>d</w:t>
        </w:r>
        <w:r w:rsidRPr="008429D6">
          <w:rPr>
            <w:rFonts w:cstheme="minorHAnsi"/>
          </w:rPr>
          <w:t>, Muriel QUILLARD</w:t>
        </w:r>
        <w:r w:rsidRPr="008429D6">
          <w:rPr>
            <w:rFonts w:cstheme="minorHAnsi"/>
            <w:vertAlign w:val="superscript"/>
          </w:rPr>
          <w:t>e</w:t>
        </w:r>
        <w:r w:rsidRPr="008429D6">
          <w:rPr>
            <w:rFonts w:cstheme="minorHAnsi"/>
          </w:rPr>
          <w:t>,</w:t>
        </w:r>
        <w:r>
          <w:rPr>
            <w:rFonts w:cstheme="minorHAnsi"/>
          </w:rPr>
          <w:t xml:space="preserve"> Camille MOLKHOU</w:t>
        </w:r>
        <w:r>
          <w:rPr>
            <w:rFonts w:cstheme="minorHAnsi"/>
            <w:vertAlign w:val="superscript"/>
          </w:rPr>
          <w:t>f</w:t>
        </w:r>
        <w:r w:rsidRPr="008B1156">
          <w:rPr>
            <w:rFonts w:cstheme="minorHAnsi"/>
            <w:vertAlign w:val="subscript"/>
          </w:rPr>
          <w:t>,</w:t>
        </w:r>
        <w:r w:rsidRPr="008429D6">
          <w:rPr>
            <w:rFonts w:cstheme="minorHAnsi"/>
          </w:rPr>
          <w:t xml:space="preserve"> Fabienne TAMION</w:t>
        </w:r>
        <w:r w:rsidRPr="008429D6">
          <w:rPr>
            <w:rFonts w:cstheme="minorHAnsi"/>
            <w:vertAlign w:val="superscript"/>
          </w:rPr>
          <w:t>f</w:t>
        </w:r>
        <w:r w:rsidRPr="008429D6">
          <w:rPr>
            <w:rFonts w:cstheme="minorHAnsi"/>
          </w:rPr>
          <w:t>, Sandrine DAHYOT</w:t>
        </w:r>
        <w:r w:rsidRPr="008429D6">
          <w:rPr>
            <w:rFonts w:cstheme="minorHAnsi"/>
            <w:vertAlign w:val="superscript"/>
          </w:rPr>
          <w:t>g</w:t>
        </w:r>
        <w:r w:rsidRPr="008429D6">
          <w:rPr>
            <w:rFonts w:cstheme="minorHAnsi"/>
          </w:rPr>
          <w:t>, Tania PETERSEN</w:t>
        </w:r>
        <w:r w:rsidRPr="008429D6">
          <w:rPr>
            <w:rFonts w:cstheme="minorHAnsi"/>
            <w:vertAlign w:val="superscript"/>
          </w:rPr>
          <w:t>c</w:t>
        </w:r>
        <w:r w:rsidRPr="008429D6">
          <w:rPr>
            <w:rFonts w:cstheme="minorHAnsi"/>
          </w:rPr>
          <w:t>*, Tony PEREIRA</w:t>
        </w:r>
        <w:r w:rsidRPr="008429D6">
          <w:rPr>
            <w:rFonts w:cstheme="minorHAnsi"/>
            <w:vertAlign w:val="superscript"/>
          </w:rPr>
          <w:t>c</w:t>
        </w:r>
        <w:r w:rsidRPr="008429D6">
          <w:rPr>
            <w:rFonts w:cstheme="minorHAnsi"/>
          </w:rPr>
          <w:t>, Martine PESTEL-CARON</w:t>
        </w:r>
        <w:r w:rsidRPr="008429D6">
          <w:rPr>
            <w:rFonts w:cstheme="minorHAnsi"/>
            <w:vertAlign w:val="superscript"/>
          </w:rPr>
          <w:t>g</w:t>
        </w:r>
        <w:r w:rsidRPr="008429D6">
          <w:rPr>
            <w:rFonts w:cstheme="minorHAnsi"/>
          </w:rPr>
          <w:t>, Julien GROSJEAN</w:t>
        </w:r>
        <w:r w:rsidRPr="008429D6">
          <w:rPr>
            <w:rFonts w:cstheme="minorHAnsi"/>
            <w:vertAlign w:val="superscript"/>
          </w:rPr>
          <w:t>b,h</w:t>
        </w:r>
        <w:r w:rsidRPr="008429D6">
          <w:rPr>
            <w:rFonts w:cstheme="minorHAnsi"/>
            <w:vertAlign w:val="subscript"/>
          </w:rPr>
          <w:t>,</w:t>
        </w:r>
        <w:r w:rsidRPr="008429D6">
          <w:rPr>
            <w:rFonts w:cstheme="minorHAnsi"/>
            <w:vertAlign w:val="superscript"/>
          </w:rPr>
          <w:t xml:space="preserve"> </w:t>
        </w:r>
        <w:r w:rsidRPr="008429D6">
          <w:rPr>
            <w:rFonts w:cstheme="minorHAnsi"/>
          </w:rPr>
          <w:t>Thomas DUFLOT</w:t>
        </w:r>
        <w:r w:rsidRPr="008429D6">
          <w:rPr>
            <w:rFonts w:cstheme="minorHAnsi"/>
            <w:vertAlign w:val="superscript"/>
          </w:rPr>
          <w:t>i#</w:t>
        </w:r>
      </w:ins>
    </w:p>
    <w:p w14:paraId="1773B5D9" w14:textId="5502D599" w:rsidR="00962CB2" w:rsidRPr="0081630B" w:rsidDel="008C1437" w:rsidRDefault="00962CB2" w:rsidP="00507249">
      <w:pPr>
        <w:spacing w:line="480" w:lineRule="auto"/>
        <w:jc w:val="both"/>
        <w:rPr>
          <w:del w:id="2" w:author="Thomas Duflot" w:date="2024-11-13T21:28:00Z"/>
          <w:vertAlign w:val="superscript"/>
          <w:rPrChange w:id="3" w:author="DUFLOT, Thomas" w:date="2024-02-19T16:15:00Z">
            <w:rPr>
              <w:del w:id="4" w:author="Thomas Duflot" w:date="2024-11-13T21:28:00Z"/>
              <w:vertAlign w:val="superscript"/>
              <w:lang w:val="en-US"/>
            </w:rPr>
          </w:rPrChange>
        </w:rPr>
      </w:pPr>
      <w:del w:id="5" w:author="Thomas Duflot" w:date="2024-11-13T21:28:00Z">
        <w:r w:rsidRPr="0081630B" w:rsidDel="008C1437">
          <w:rPr>
            <w:rPrChange w:id="6" w:author="DUFLOT, Thomas" w:date="2024-02-19T16:15:00Z">
              <w:rPr>
                <w:lang w:val="en-US"/>
              </w:rPr>
            </w:rPrChange>
          </w:rPr>
          <w:delText xml:space="preserve">Johnny </w:delText>
        </w:r>
        <w:r w:rsidR="00A36082" w:rsidRPr="0081630B" w:rsidDel="008C1437">
          <w:rPr>
            <w:rPrChange w:id="7" w:author="DUFLOT, Thomas" w:date="2024-02-19T16:15:00Z">
              <w:rPr>
                <w:lang w:val="en-US"/>
              </w:rPr>
            </w:rPrChange>
          </w:rPr>
          <w:delText>M</w:delText>
        </w:r>
        <w:r w:rsidRPr="0081630B" w:rsidDel="008C1437">
          <w:rPr>
            <w:rPrChange w:id="8" w:author="DUFLOT, Thomas" w:date="2024-02-19T16:15:00Z">
              <w:rPr>
                <w:lang w:val="en-US"/>
              </w:rPr>
            </w:rPrChange>
          </w:rPr>
          <w:delText>ICHEL</w:delText>
        </w:r>
        <w:r w:rsidR="00507249" w:rsidRPr="0081630B" w:rsidDel="008C1437">
          <w:rPr>
            <w:vertAlign w:val="superscript"/>
            <w:rPrChange w:id="9" w:author="DUFLOT, Thomas" w:date="2024-02-19T16:15:00Z">
              <w:rPr>
                <w:vertAlign w:val="superscript"/>
                <w:lang w:val="en-US"/>
              </w:rPr>
            </w:rPrChange>
          </w:rPr>
          <w:delText>a</w:delText>
        </w:r>
        <w:r w:rsidR="00A36082" w:rsidRPr="0081630B" w:rsidDel="008C1437">
          <w:rPr>
            <w:rPrChange w:id="10" w:author="DUFLOT, Thomas" w:date="2024-02-19T16:15:00Z">
              <w:rPr>
                <w:lang w:val="en-US"/>
              </w:rPr>
            </w:rPrChange>
          </w:rPr>
          <w:delText xml:space="preserve">, </w:delText>
        </w:r>
        <w:r w:rsidRPr="0081630B" w:rsidDel="008C1437">
          <w:rPr>
            <w:rPrChange w:id="11" w:author="DUFLOT, Thomas" w:date="2024-02-19T16:15:00Z">
              <w:rPr>
                <w:lang w:val="en-US"/>
              </w:rPr>
            </w:rPrChange>
          </w:rPr>
          <w:delText>Francesco MONTI</w:delText>
        </w:r>
        <w:r w:rsidR="00507249" w:rsidRPr="0081630B" w:rsidDel="008C1437">
          <w:rPr>
            <w:vertAlign w:val="superscript"/>
            <w:rPrChange w:id="12" w:author="DUFLOT, Thomas" w:date="2024-02-19T16:15:00Z">
              <w:rPr>
                <w:vertAlign w:val="superscript"/>
                <w:lang w:val="en-US"/>
              </w:rPr>
            </w:rPrChange>
          </w:rPr>
          <w:delText>b</w:delText>
        </w:r>
        <w:r w:rsidR="00AE1521" w:rsidRPr="0081630B" w:rsidDel="008C1437">
          <w:rPr>
            <w:vertAlign w:val="subscript"/>
            <w:rPrChange w:id="13" w:author="DUFLOT, Thomas" w:date="2024-02-19T16:15:00Z">
              <w:rPr>
                <w:vertAlign w:val="subscript"/>
                <w:lang w:val="en-US"/>
              </w:rPr>
            </w:rPrChange>
          </w:rPr>
          <w:delText>,</w:delText>
        </w:r>
        <w:r w:rsidR="00F654DC" w:rsidRPr="0081630B" w:rsidDel="008C1437">
          <w:rPr>
            <w:vertAlign w:val="subscript"/>
            <w:rPrChange w:id="14" w:author="DUFLOT, Thomas" w:date="2024-02-19T16:15:00Z">
              <w:rPr>
                <w:vertAlign w:val="subscript"/>
                <w:lang w:val="en-US"/>
              </w:rPr>
            </w:rPrChange>
          </w:rPr>
          <w:delText xml:space="preserve"> </w:delText>
        </w:r>
        <w:r w:rsidRPr="0081630B" w:rsidDel="008C1437">
          <w:rPr>
            <w:rPrChange w:id="15" w:author="DUFLOT, Thomas" w:date="2024-02-19T16:15:00Z">
              <w:rPr>
                <w:lang w:val="en-US"/>
              </w:rPr>
            </w:rPrChange>
          </w:rPr>
          <w:delText>Fabien LAMOUREUX</w:delText>
        </w:r>
        <w:r w:rsidR="00507249" w:rsidRPr="0081630B" w:rsidDel="008C1437">
          <w:rPr>
            <w:vertAlign w:val="superscript"/>
            <w:rPrChange w:id="16" w:author="DUFLOT, Thomas" w:date="2024-02-19T16:15:00Z">
              <w:rPr>
                <w:vertAlign w:val="superscript"/>
                <w:lang w:val="en-US"/>
              </w:rPr>
            </w:rPrChange>
          </w:rPr>
          <w:delText>c</w:delText>
        </w:r>
        <w:r w:rsidR="00A36082" w:rsidRPr="0081630B" w:rsidDel="008C1437">
          <w:rPr>
            <w:rPrChange w:id="17" w:author="DUFLOT, Thomas" w:date="2024-02-19T16:15:00Z">
              <w:rPr>
                <w:lang w:val="en-US"/>
              </w:rPr>
            </w:rPrChange>
          </w:rPr>
          <w:delText>,</w:delText>
        </w:r>
      </w:del>
      <w:ins w:id="18" w:author="DUFLOT, Thomas" w:date="2024-02-19T16:15:00Z">
        <w:del w:id="19" w:author="Thomas Duflot" w:date="2024-11-13T21:28:00Z">
          <w:r w:rsidR="0081630B" w:rsidRPr="0081630B" w:rsidDel="008C1437">
            <w:rPr>
              <w:rPrChange w:id="20" w:author="DUFLOT, Thomas" w:date="2024-02-19T16:15:00Z">
                <w:rPr>
                  <w:lang w:val="en-US"/>
                </w:rPr>
              </w:rPrChange>
            </w:rPr>
            <w:delText xml:space="preserve"> Interne 1</w:delText>
          </w:r>
          <w:r w:rsidR="0081630B" w:rsidRPr="00F43940" w:rsidDel="008C1437">
            <w:rPr>
              <w:vertAlign w:val="superscript"/>
            </w:rPr>
            <w:delText>c</w:delText>
          </w:r>
          <w:r w:rsidR="0081630B" w:rsidRPr="0081630B" w:rsidDel="008C1437">
            <w:rPr>
              <w:rPrChange w:id="21" w:author="DUFLOT, Thomas" w:date="2024-02-19T16:15:00Z">
                <w:rPr>
                  <w:lang w:val="en-US"/>
                </w:rPr>
              </w:rPrChange>
            </w:rPr>
            <w:delText xml:space="preserve">, Interne </w:delText>
          </w:r>
          <w:r w:rsidR="0081630B" w:rsidRPr="00F43940" w:rsidDel="008C1437">
            <w:delText>2</w:delText>
          </w:r>
          <w:r w:rsidR="0081630B" w:rsidRPr="00F43940" w:rsidDel="008C1437">
            <w:rPr>
              <w:vertAlign w:val="superscript"/>
            </w:rPr>
            <w:delText>c</w:delText>
          </w:r>
          <w:r w:rsidR="0081630B" w:rsidRPr="00F43940" w:rsidDel="008C1437">
            <w:delText>,</w:delText>
          </w:r>
        </w:del>
      </w:ins>
      <w:del w:id="22" w:author="Thomas Duflot" w:date="2024-11-13T21:28:00Z">
        <w:r w:rsidR="00A36082" w:rsidRPr="0081630B" w:rsidDel="008C1437">
          <w:rPr>
            <w:rPrChange w:id="23" w:author="DUFLOT, Thomas" w:date="2024-02-19T16:15:00Z">
              <w:rPr>
                <w:lang w:val="en-US"/>
              </w:rPr>
            </w:rPrChange>
          </w:rPr>
          <w:delText xml:space="preserve"> </w:delText>
        </w:r>
        <w:r w:rsidRPr="0081630B" w:rsidDel="008C1437">
          <w:rPr>
            <w:rPrChange w:id="24" w:author="DUFLOT, Thomas" w:date="2024-02-19T16:15:00Z">
              <w:rPr>
                <w:lang w:val="en-US"/>
              </w:rPr>
            </w:rPrChange>
          </w:rPr>
          <w:delText>Manuel ETIENNE</w:delText>
        </w:r>
        <w:r w:rsidR="00507249" w:rsidRPr="0081630B" w:rsidDel="008C1437">
          <w:rPr>
            <w:vertAlign w:val="superscript"/>
            <w:rPrChange w:id="25" w:author="DUFLOT, Thomas" w:date="2024-02-19T16:15:00Z">
              <w:rPr>
                <w:vertAlign w:val="superscript"/>
                <w:lang w:val="en-US"/>
              </w:rPr>
            </w:rPrChange>
          </w:rPr>
          <w:delText>d</w:delText>
        </w:r>
        <w:r w:rsidR="00E81FB2" w:rsidRPr="0081630B" w:rsidDel="008C1437">
          <w:rPr>
            <w:rPrChange w:id="26" w:author="DUFLOT, Thomas" w:date="2024-02-19T16:15:00Z">
              <w:rPr>
                <w:lang w:val="en-US"/>
              </w:rPr>
            </w:rPrChange>
          </w:rPr>
          <w:delText>,</w:delText>
        </w:r>
        <w:r w:rsidR="00ED6A68" w:rsidRPr="0081630B" w:rsidDel="008C1437">
          <w:rPr>
            <w:rPrChange w:id="27" w:author="DUFLOT, Thomas" w:date="2024-02-19T16:15:00Z">
              <w:rPr>
                <w:lang w:val="en-US"/>
              </w:rPr>
            </w:rPrChange>
          </w:rPr>
          <w:delText xml:space="preserve"> </w:delText>
        </w:r>
        <w:r w:rsidRPr="0081630B" w:rsidDel="008C1437">
          <w:rPr>
            <w:rPrChange w:id="28" w:author="DUFLOT, Thomas" w:date="2024-02-19T16:15:00Z">
              <w:rPr>
                <w:lang w:val="en-US"/>
              </w:rPr>
            </w:rPrChange>
          </w:rPr>
          <w:delText>Muriel QUILLARD</w:delText>
        </w:r>
        <w:r w:rsidR="00507249" w:rsidRPr="0081630B" w:rsidDel="008C1437">
          <w:rPr>
            <w:vertAlign w:val="superscript"/>
            <w:rPrChange w:id="29" w:author="DUFLOT, Thomas" w:date="2024-02-19T16:15:00Z">
              <w:rPr>
                <w:vertAlign w:val="superscript"/>
                <w:lang w:val="en-US"/>
              </w:rPr>
            </w:rPrChange>
          </w:rPr>
          <w:delText>e</w:delText>
        </w:r>
        <w:r w:rsidR="00ED6A68" w:rsidRPr="0081630B" w:rsidDel="008C1437">
          <w:rPr>
            <w:rPrChange w:id="30" w:author="DUFLOT, Thomas" w:date="2024-02-19T16:15:00Z">
              <w:rPr>
                <w:lang w:val="en-US"/>
              </w:rPr>
            </w:rPrChange>
          </w:rPr>
          <w:delText>,</w:delText>
        </w:r>
        <w:r w:rsidR="00E81FB2" w:rsidRPr="0081630B" w:rsidDel="008C1437">
          <w:rPr>
            <w:rPrChange w:id="31" w:author="DUFLOT, Thomas" w:date="2024-02-19T16:15:00Z">
              <w:rPr>
                <w:lang w:val="en-US"/>
              </w:rPr>
            </w:rPrChange>
          </w:rPr>
          <w:delText xml:space="preserve"> </w:delText>
        </w:r>
        <w:r w:rsidRPr="0081630B" w:rsidDel="008C1437">
          <w:rPr>
            <w:rPrChange w:id="32" w:author="DUFLOT, Thomas" w:date="2024-02-19T16:15:00Z">
              <w:rPr>
                <w:lang w:val="en-US"/>
              </w:rPr>
            </w:rPrChange>
          </w:rPr>
          <w:delText>Fabienne TAMION</w:delText>
        </w:r>
        <w:r w:rsidR="00507249" w:rsidRPr="0081630B" w:rsidDel="008C1437">
          <w:rPr>
            <w:vertAlign w:val="superscript"/>
            <w:rPrChange w:id="33" w:author="DUFLOT, Thomas" w:date="2024-02-19T16:15:00Z">
              <w:rPr>
                <w:vertAlign w:val="superscript"/>
                <w:lang w:val="en-US"/>
              </w:rPr>
            </w:rPrChange>
          </w:rPr>
          <w:delText>f</w:delText>
        </w:r>
        <w:r w:rsidR="00E81FB2" w:rsidRPr="0081630B" w:rsidDel="008C1437">
          <w:rPr>
            <w:rPrChange w:id="34" w:author="DUFLOT, Thomas" w:date="2024-02-19T16:15:00Z">
              <w:rPr>
                <w:lang w:val="en-US"/>
              </w:rPr>
            </w:rPrChange>
          </w:rPr>
          <w:delText>,</w:delText>
        </w:r>
        <w:r w:rsidR="00A36082" w:rsidRPr="0081630B" w:rsidDel="008C1437">
          <w:rPr>
            <w:rPrChange w:id="35" w:author="DUFLOT, Thomas" w:date="2024-02-19T16:15:00Z">
              <w:rPr>
                <w:lang w:val="en-US"/>
              </w:rPr>
            </w:rPrChange>
          </w:rPr>
          <w:delText xml:space="preserve"> </w:delText>
        </w:r>
        <w:r w:rsidRPr="0081630B" w:rsidDel="008C1437">
          <w:rPr>
            <w:rPrChange w:id="36" w:author="DUFLOT, Thomas" w:date="2024-02-19T16:15:00Z">
              <w:rPr>
                <w:lang w:val="en-US"/>
              </w:rPr>
            </w:rPrChange>
          </w:rPr>
          <w:delText>Sandrine DAHYOT</w:delText>
        </w:r>
        <w:r w:rsidR="00507249" w:rsidRPr="0081630B" w:rsidDel="008C1437">
          <w:rPr>
            <w:vertAlign w:val="superscript"/>
            <w:rPrChange w:id="37" w:author="DUFLOT, Thomas" w:date="2024-02-19T16:15:00Z">
              <w:rPr>
                <w:vertAlign w:val="superscript"/>
                <w:lang w:val="en-US"/>
              </w:rPr>
            </w:rPrChange>
          </w:rPr>
          <w:delText>g</w:delText>
        </w:r>
        <w:r w:rsidR="00A36082" w:rsidRPr="0081630B" w:rsidDel="008C1437">
          <w:rPr>
            <w:rPrChange w:id="38" w:author="DUFLOT, Thomas" w:date="2024-02-19T16:15:00Z">
              <w:rPr>
                <w:lang w:val="en-US"/>
              </w:rPr>
            </w:rPrChange>
          </w:rPr>
          <w:delText xml:space="preserve">, </w:delText>
        </w:r>
        <w:r w:rsidRPr="0081630B" w:rsidDel="008C1437">
          <w:rPr>
            <w:rPrChange w:id="39" w:author="DUFLOT, Thomas" w:date="2024-02-19T16:15:00Z">
              <w:rPr>
                <w:lang w:val="en-US"/>
              </w:rPr>
            </w:rPrChange>
          </w:rPr>
          <w:delText>Tania PETERSEN</w:delText>
        </w:r>
        <w:r w:rsidR="00507249" w:rsidRPr="0081630B" w:rsidDel="008C1437">
          <w:rPr>
            <w:vertAlign w:val="superscript"/>
            <w:rPrChange w:id="40" w:author="DUFLOT, Thomas" w:date="2024-02-19T16:15:00Z">
              <w:rPr>
                <w:vertAlign w:val="superscript"/>
                <w:lang w:val="en-US"/>
              </w:rPr>
            </w:rPrChange>
          </w:rPr>
          <w:delText>c</w:delText>
        </w:r>
        <w:r w:rsidR="00507249" w:rsidRPr="0081630B" w:rsidDel="008C1437">
          <w:rPr>
            <w:rPrChange w:id="41" w:author="DUFLOT, Thomas" w:date="2024-02-19T16:15:00Z">
              <w:rPr>
                <w:lang w:val="en-US"/>
              </w:rPr>
            </w:rPrChange>
          </w:rPr>
          <w:delText>*</w:delText>
        </w:r>
        <w:r w:rsidR="00F45F1A" w:rsidRPr="0081630B" w:rsidDel="008C1437">
          <w:rPr>
            <w:rPrChange w:id="42" w:author="DUFLOT, Thomas" w:date="2024-02-19T16:15:00Z">
              <w:rPr>
                <w:lang w:val="en-US"/>
              </w:rPr>
            </w:rPrChange>
          </w:rPr>
          <w:delText xml:space="preserve">, </w:delText>
        </w:r>
        <w:r w:rsidRPr="0081630B" w:rsidDel="008C1437">
          <w:rPr>
            <w:rPrChange w:id="43" w:author="DUFLOT, Thomas" w:date="2024-02-19T16:15:00Z">
              <w:rPr>
                <w:lang w:val="en-US"/>
              </w:rPr>
            </w:rPrChange>
          </w:rPr>
          <w:delText>Tony PEREIRA</w:delText>
        </w:r>
        <w:r w:rsidR="00507249" w:rsidRPr="0081630B" w:rsidDel="008C1437">
          <w:rPr>
            <w:vertAlign w:val="superscript"/>
            <w:rPrChange w:id="44" w:author="DUFLOT, Thomas" w:date="2024-02-19T16:15:00Z">
              <w:rPr>
                <w:vertAlign w:val="superscript"/>
                <w:lang w:val="en-US"/>
              </w:rPr>
            </w:rPrChange>
          </w:rPr>
          <w:delText>c</w:delText>
        </w:r>
        <w:r w:rsidR="00A36082" w:rsidRPr="0081630B" w:rsidDel="008C1437">
          <w:rPr>
            <w:rPrChange w:id="45" w:author="DUFLOT, Thomas" w:date="2024-02-19T16:15:00Z">
              <w:rPr>
                <w:lang w:val="en-US"/>
              </w:rPr>
            </w:rPrChange>
          </w:rPr>
          <w:delText xml:space="preserve">, </w:delText>
        </w:r>
        <w:r w:rsidRPr="0081630B" w:rsidDel="008C1437">
          <w:rPr>
            <w:rPrChange w:id="46" w:author="DUFLOT, Thomas" w:date="2024-02-19T16:15:00Z">
              <w:rPr>
                <w:lang w:val="en-US"/>
              </w:rPr>
            </w:rPrChange>
          </w:rPr>
          <w:delText>Martine PESTEL-CARON</w:delText>
        </w:r>
        <w:r w:rsidR="00507249" w:rsidRPr="0081630B" w:rsidDel="008C1437">
          <w:rPr>
            <w:vertAlign w:val="superscript"/>
            <w:rPrChange w:id="47" w:author="DUFLOT, Thomas" w:date="2024-02-19T16:15:00Z">
              <w:rPr>
                <w:vertAlign w:val="superscript"/>
                <w:lang w:val="en-US"/>
              </w:rPr>
            </w:rPrChange>
          </w:rPr>
          <w:delText>g</w:delText>
        </w:r>
        <w:r w:rsidR="00A36082" w:rsidRPr="0081630B" w:rsidDel="008C1437">
          <w:rPr>
            <w:rPrChange w:id="48" w:author="DUFLOT, Thomas" w:date="2024-02-19T16:15:00Z">
              <w:rPr>
                <w:lang w:val="en-US"/>
              </w:rPr>
            </w:rPrChange>
          </w:rPr>
          <w:delText xml:space="preserve">, </w:delText>
        </w:r>
        <w:r w:rsidRPr="0081630B" w:rsidDel="008C1437">
          <w:rPr>
            <w:rPrChange w:id="49" w:author="DUFLOT, Thomas" w:date="2024-02-19T16:15:00Z">
              <w:rPr>
                <w:lang w:val="en-US"/>
              </w:rPr>
            </w:rPrChange>
          </w:rPr>
          <w:delText>Julien GROSJEAN</w:delText>
        </w:r>
        <w:r w:rsidR="00507249" w:rsidRPr="0081630B" w:rsidDel="008C1437">
          <w:rPr>
            <w:vertAlign w:val="superscript"/>
            <w:rPrChange w:id="50" w:author="DUFLOT, Thomas" w:date="2024-02-19T16:15:00Z">
              <w:rPr>
                <w:vertAlign w:val="superscript"/>
                <w:lang w:val="en-US"/>
              </w:rPr>
            </w:rPrChange>
          </w:rPr>
          <w:delText>b</w:delText>
        </w:r>
        <w:r w:rsidR="00A61885" w:rsidRPr="0081630B" w:rsidDel="008C1437">
          <w:rPr>
            <w:vertAlign w:val="superscript"/>
            <w:rPrChange w:id="51" w:author="DUFLOT, Thomas" w:date="2024-02-19T16:15:00Z">
              <w:rPr>
                <w:vertAlign w:val="superscript"/>
                <w:lang w:val="en-US"/>
              </w:rPr>
            </w:rPrChange>
          </w:rPr>
          <w:delText>,</w:delText>
        </w:r>
        <w:r w:rsidR="00507249" w:rsidRPr="0081630B" w:rsidDel="008C1437">
          <w:rPr>
            <w:vertAlign w:val="superscript"/>
            <w:rPrChange w:id="52" w:author="DUFLOT, Thomas" w:date="2024-02-19T16:15:00Z">
              <w:rPr>
                <w:vertAlign w:val="superscript"/>
                <w:lang w:val="en-US"/>
              </w:rPr>
            </w:rPrChange>
          </w:rPr>
          <w:delText>h</w:delText>
        </w:r>
        <w:r w:rsidR="00AE1521" w:rsidRPr="0081630B" w:rsidDel="008C1437">
          <w:rPr>
            <w:vertAlign w:val="subscript"/>
            <w:rPrChange w:id="53" w:author="DUFLOT, Thomas" w:date="2024-02-19T16:15:00Z">
              <w:rPr>
                <w:vertAlign w:val="subscript"/>
                <w:lang w:val="en-US"/>
              </w:rPr>
            </w:rPrChange>
          </w:rPr>
          <w:delText>,</w:delText>
        </w:r>
        <w:r w:rsidR="00AE1521" w:rsidRPr="0081630B" w:rsidDel="008C1437">
          <w:rPr>
            <w:vertAlign w:val="superscript"/>
            <w:rPrChange w:id="54" w:author="DUFLOT, Thomas" w:date="2024-02-19T16:15:00Z">
              <w:rPr>
                <w:vertAlign w:val="superscript"/>
                <w:lang w:val="en-US"/>
              </w:rPr>
            </w:rPrChange>
          </w:rPr>
          <w:delText xml:space="preserve"> </w:delText>
        </w:r>
        <w:r w:rsidRPr="0081630B" w:rsidDel="008C1437">
          <w:rPr>
            <w:rPrChange w:id="55" w:author="DUFLOT, Thomas" w:date="2024-02-19T16:15:00Z">
              <w:rPr>
                <w:lang w:val="en-US"/>
              </w:rPr>
            </w:rPrChange>
          </w:rPr>
          <w:delText>Thomas DUFLO</w:delText>
        </w:r>
        <w:r w:rsidR="00A36082" w:rsidRPr="0081630B" w:rsidDel="008C1437">
          <w:rPr>
            <w:rPrChange w:id="56" w:author="DUFLOT, Thomas" w:date="2024-02-19T16:15:00Z">
              <w:rPr>
                <w:lang w:val="en-US"/>
              </w:rPr>
            </w:rPrChange>
          </w:rPr>
          <w:delText>T</w:delText>
        </w:r>
        <w:r w:rsidR="00507249" w:rsidRPr="0081630B" w:rsidDel="008C1437">
          <w:rPr>
            <w:vertAlign w:val="superscript"/>
            <w:rPrChange w:id="57" w:author="DUFLOT, Thomas" w:date="2024-02-19T16:15:00Z">
              <w:rPr>
                <w:vertAlign w:val="superscript"/>
                <w:lang w:val="en-US"/>
              </w:rPr>
            </w:rPrChange>
          </w:rPr>
          <w:delText>i#</w:delText>
        </w:r>
      </w:del>
    </w:p>
    <w:p w14:paraId="638A26E0" w14:textId="3481277D" w:rsidR="009C4E5E" w:rsidRDefault="00507249" w:rsidP="00507249">
      <w:pPr>
        <w:spacing w:line="360" w:lineRule="auto"/>
        <w:jc w:val="both"/>
        <w:rPr>
          <w:lang w:val="en-US"/>
        </w:rPr>
      </w:pPr>
      <w:r>
        <w:rPr>
          <w:vertAlign w:val="superscript"/>
          <w:lang w:val="en-US"/>
        </w:rPr>
        <w:t>a</w:t>
      </w:r>
      <w:r w:rsidR="00A36082" w:rsidRPr="00A36082">
        <w:rPr>
          <w:lang w:val="en-US"/>
        </w:rPr>
        <w:t>Emergency Department, CHU Rouen</w:t>
      </w:r>
      <w:r w:rsidR="009C4E5E">
        <w:rPr>
          <w:lang w:val="en-US"/>
        </w:rPr>
        <w:t>, Rouen F-76000</w:t>
      </w:r>
      <w:r w:rsidR="00A36082" w:rsidRPr="00A36082">
        <w:rPr>
          <w:lang w:val="en-US"/>
        </w:rPr>
        <w:t xml:space="preserve"> France</w:t>
      </w:r>
      <w:r w:rsidR="009C4E5E">
        <w:rPr>
          <w:lang w:val="en-US"/>
        </w:rPr>
        <w:t>.</w:t>
      </w:r>
    </w:p>
    <w:p w14:paraId="122CF940" w14:textId="142E6074" w:rsidR="00AE1521" w:rsidRDefault="00507249" w:rsidP="00507249">
      <w:pPr>
        <w:spacing w:line="360" w:lineRule="auto"/>
        <w:jc w:val="both"/>
        <w:rPr>
          <w:lang w:val="en-US"/>
        </w:rPr>
      </w:pPr>
      <w:r>
        <w:rPr>
          <w:vertAlign w:val="superscript"/>
          <w:lang w:val="en-US"/>
        </w:rPr>
        <w:t>b</w:t>
      </w:r>
      <w:r w:rsidR="00AE1521" w:rsidRPr="00A36082">
        <w:rPr>
          <w:lang w:val="en-US"/>
        </w:rPr>
        <w:t>Department of Digital Health, CHU Rouen, Rouen</w:t>
      </w:r>
      <w:r w:rsidR="00AE1521">
        <w:rPr>
          <w:lang w:val="en-US"/>
        </w:rPr>
        <w:t xml:space="preserve"> F-76000</w:t>
      </w:r>
      <w:r w:rsidR="00AE1521" w:rsidRPr="00A36082">
        <w:rPr>
          <w:lang w:val="en-US"/>
        </w:rPr>
        <w:t xml:space="preserve"> France</w:t>
      </w:r>
      <w:r w:rsidR="00AE1521">
        <w:rPr>
          <w:lang w:val="en-US"/>
        </w:rPr>
        <w:t>.</w:t>
      </w:r>
    </w:p>
    <w:p w14:paraId="36D8D3FC" w14:textId="548E9E6A" w:rsidR="00F45F1A" w:rsidRDefault="00507249" w:rsidP="00507249">
      <w:pPr>
        <w:spacing w:line="360" w:lineRule="auto"/>
        <w:jc w:val="both"/>
        <w:rPr>
          <w:lang w:val="en-US"/>
        </w:rPr>
      </w:pPr>
      <w:r>
        <w:rPr>
          <w:vertAlign w:val="superscript"/>
          <w:lang w:val="en-US"/>
        </w:rPr>
        <w:t>c</w:t>
      </w:r>
      <w:r w:rsidR="00F45F1A" w:rsidRPr="00A36082">
        <w:rPr>
          <w:lang w:val="en-US"/>
        </w:rPr>
        <w:t xml:space="preserve">Department of </w:t>
      </w:r>
      <w:r w:rsidR="00F45F1A">
        <w:rPr>
          <w:lang w:val="en-US"/>
        </w:rPr>
        <w:t>Pharmacology</w:t>
      </w:r>
      <w:r w:rsidR="00F45F1A" w:rsidRPr="00A36082">
        <w:rPr>
          <w:lang w:val="en-US"/>
        </w:rPr>
        <w:t>, CHU Rouen, Rouen</w:t>
      </w:r>
      <w:r w:rsidR="00F45F1A">
        <w:rPr>
          <w:lang w:val="en-US"/>
        </w:rPr>
        <w:t xml:space="preserve"> F-76000 France.</w:t>
      </w:r>
    </w:p>
    <w:p w14:paraId="570D952E" w14:textId="2EE2320C" w:rsidR="00EE221F" w:rsidRDefault="00507249" w:rsidP="00507249">
      <w:pPr>
        <w:spacing w:line="360" w:lineRule="auto"/>
        <w:jc w:val="both"/>
        <w:rPr>
          <w:lang w:val="en-US"/>
        </w:rPr>
      </w:pPr>
      <w:r>
        <w:rPr>
          <w:vertAlign w:val="superscript"/>
          <w:lang w:val="en-US"/>
        </w:rPr>
        <w:t>d</w:t>
      </w:r>
      <w:r w:rsidR="00EE221F" w:rsidRPr="00EE221F">
        <w:rPr>
          <w:lang w:val="en-US"/>
        </w:rPr>
        <w:t xml:space="preserve">Univ Rouen Normandie, Univ Caen Normandie, INSERM, Normandie Univ, DYNAMICURE UMR 1311, CHU Rouen, </w:t>
      </w:r>
      <w:r w:rsidR="00EE221F">
        <w:rPr>
          <w:lang w:val="en-US"/>
        </w:rPr>
        <w:t>D</w:t>
      </w:r>
      <w:r w:rsidR="00EE221F" w:rsidRPr="00EE221F">
        <w:rPr>
          <w:lang w:val="en-US"/>
        </w:rPr>
        <w:t>epartment of infectious diseases, F-76000 Rouen, France</w:t>
      </w:r>
      <w:r w:rsidR="00EE221F">
        <w:rPr>
          <w:lang w:val="en-US"/>
        </w:rPr>
        <w:t>.</w:t>
      </w:r>
      <w:r w:rsidR="00EE221F" w:rsidRPr="00EE221F">
        <w:rPr>
          <w:lang w:val="en-US"/>
        </w:rPr>
        <w:t xml:space="preserve"> </w:t>
      </w:r>
    </w:p>
    <w:p w14:paraId="6779C446" w14:textId="08EF772C" w:rsidR="00ED6A68" w:rsidRPr="00A61885" w:rsidRDefault="00507249" w:rsidP="00507249">
      <w:pPr>
        <w:spacing w:line="360" w:lineRule="auto"/>
        <w:jc w:val="both"/>
        <w:rPr>
          <w:lang w:val="en-US"/>
        </w:rPr>
      </w:pPr>
      <w:r>
        <w:rPr>
          <w:vertAlign w:val="superscript"/>
          <w:lang w:val="en-US"/>
        </w:rPr>
        <w:t>e</w:t>
      </w:r>
      <w:r w:rsidR="00ED6A68" w:rsidRPr="00A61885">
        <w:rPr>
          <w:lang w:val="en-US"/>
        </w:rPr>
        <w:t xml:space="preserve">Department of </w:t>
      </w:r>
      <w:r w:rsidR="00ED6A68">
        <w:rPr>
          <w:lang w:val="en-US"/>
        </w:rPr>
        <w:t>Biochemistry</w:t>
      </w:r>
      <w:r w:rsidR="00ED6A68" w:rsidRPr="00A61885">
        <w:rPr>
          <w:lang w:val="en-US"/>
        </w:rPr>
        <w:t>, CHU Rouen, Rouen F-76000, France.</w:t>
      </w:r>
    </w:p>
    <w:p w14:paraId="00519C6B" w14:textId="2931DB1B" w:rsidR="00ED6A68" w:rsidRDefault="00507249" w:rsidP="00507249">
      <w:pPr>
        <w:spacing w:line="360" w:lineRule="auto"/>
        <w:jc w:val="both"/>
        <w:rPr>
          <w:lang w:val="en-US"/>
        </w:rPr>
      </w:pPr>
      <w:r>
        <w:rPr>
          <w:vertAlign w:val="superscript"/>
          <w:lang w:val="en-US"/>
        </w:rPr>
        <w:t>f</w:t>
      </w:r>
      <w:r w:rsidR="00ED6A68" w:rsidRPr="00A36082">
        <w:rPr>
          <w:lang w:val="en-US"/>
        </w:rPr>
        <w:t xml:space="preserve">Department of </w:t>
      </w:r>
      <w:r w:rsidR="00ED6A68">
        <w:rPr>
          <w:lang w:val="en-US"/>
        </w:rPr>
        <w:t>Medical Intensive Care Unit</w:t>
      </w:r>
      <w:r w:rsidR="00ED6A68" w:rsidRPr="00A36082">
        <w:rPr>
          <w:lang w:val="en-US"/>
        </w:rPr>
        <w:t>, CHU Rouen, Rouen</w:t>
      </w:r>
      <w:r w:rsidR="00ED6A68">
        <w:rPr>
          <w:lang w:val="en-US"/>
        </w:rPr>
        <w:t xml:space="preserve"> F-76000</w:t>
      </w:r>
      <w:r w:rsidR="00ED6A68" w:rsidRPr="00A36082">
        <w:rPr>
          <w:lang w:val="en-US"/>
        </w:rPr>
        <w:t xml:space="preserve"> France</w:t>
      </w:r>
      <w:r w:rsidR="00ED6A68">
        <w:rPr>
          <w:lang w:val="en-US"/>
        </w:rPr>
        <w:t>.</w:t>
      </w:r>
    </w:p>
    <w:p w14:paraId="3812F0A9" w14:textId="7F4EE537" w:rsidR="00EE221F" w:rsidRDefault="00507249" w:rsidP="00507249">
      <w:pPr>
        <w:spacing w:line="360" w:lineRule="auto"/>
        <w:jc w:val="both"/>
      </w:pPr>
      <w:r>
        <w:rPr>
          <w:vertAlign w:val="superscript"/>
        </w:rPr>
        <w:t>g</w:t>
      </w:r>
      <w:r w:rsidR="00EE221F" w:rsidRPr="00EE221F">
        <w:t xml:space="preserve">Univ Rouen Normandie, Univ Caen Normandie, INSERM, Normandie Univ, DYNAMICURE UMR 1311, CHU Rouen, </w:t>
      </w:r>
      <w:r w:rsidR="00EE221F">
        <w:t>D</w:t>
      </w:r>
      <w:r w:rsidR="00EE221F" w:rsidRPr="00EE221F">
        <w:t xml:space="preserve">epartment of </w:t>
      </w:r>
      <w:r w:rsidR="00EE221F">
        <w:t>Bacteriology</w:t>
      </w:r>
      <w:r w:rsidR="00EE221F" w:rsidRPr="00EE221F">
        <w:t xml:space="preserve">, F-76000 Rouen, France </w:t>
      </w:r>
    </w:p>
    <w:p w14:paraId="0F0F7BB8" w14:textId="519D77CE" w:rsidR="00A61885" w:rsidRDefault="00507249" w:rsidP="00507249">
      <w:pPr>
        <w:spacing w:line="360" w:lineRule="auto"/>
        <w:jc w:val="both"/>
      </w:pPr>
      <w:r>
        <w:rPr>
          <w:vertAlign w:val="superscript"/>
        </w:rPr>
        <w:t>h</w:t>
      </w:r>
      <w:r w:rsidR="00A61885" w:rsidRPr="00A61885">
        <w:t>Laboratoire d'Informatique Médicale et d'Ingénierie des Connaissances en e-Santé (LIMICS), U1142, INSERM, Sorbonne Université, Paris, France.</w:t>
      </w:r>
    </w:p>
    <w:p w14:paraId="5466A839" w14:textId="6F131FF2" w:rsidR="009C4E5E" w:rsidRPr="00C41C9A" w:rsidRDefault="00507249" w:rsidP="00507249">
      <w:pPr>
        <w:spacing w:line="360" w:lineRule="auto"/>
        <w:jc w:val="both"/>
        <w:rPr>
          <w:lang w:val="en-US"/>
        </w:rPr>
      </w:pPr>
      <w:r>
        <w:rPr>
          <w:vertAlign w:val="superscript"/>
          <w:lang w:val="en-US"/>
        </w:rPr>
        <w:t>i</w:t>
      </w:r>
      <w:r w:rsidR="009C4E5E" w:rsidRPr="00C41C9A">
        <w:rPr>
          <w:lang w:val="en-US"/>
        </w:rPr>
        <w:t>Uni</w:t>
      </w:r>
      <w:r w:rsidR="00EE221F" w:rsidRPr="00C41C9A">
        <w:rPr>
          <w:lang w:val="en-US"/>
        </w:rPr>
        <w:t xml:space="preserve">v </w:t>
      </w:r>
      <w:r w:rsidR="009C4E5E" w:rsidRPr="00C41C9A">
        <w:rPr>
          <w:lang w:val="en-US"/>
        </w:rPr>
        <w:t>Rouen</w:t>
      </w:r>
      <w:r w:rsidR="00EE221F" w:rsidRPr="00C41C9A">
        <w:rPr>
          <w:lang w:val="en-US"/>
        </w:rPr>
        <w:t xml:space="preserve"> Normandie</w:t>
      </w:r>
      <w:r w:rsidR="009C4E5E" w:rsidRPr="00C41C9A">
        <w:rPr>
          <w:lang w:val="en-US"/>
        </w:rPr>
        <w:t>, I</w:t>
      </w:r>
      <w:r w:rsidR="00EE221F" w:rsidRPr="00C41C9A">
        <w:rPr>
          <w:lang w:val="en-US"/>
        </w:rPr>
        <w:t>NSERM, Normandie Univ,</w:t>
      </w:r>
      <w:r w:rsidR="009C4E5E" w:rsidRPr="00C41C9A">
        <w:rPr>
          <w:lang w:val="en-US"/>
        </w:rPr>
        <w:t xml:space="preserve"> </w:t>
      </w:r>
      <w:r w:rsidR="00EE221F" w:rsidRPr="00C41C9A">
        <w:rPr>
          <w:lang w:val="en-US"/>
        </w:rPr>
        <w:t>EnVI UMR1096, CHU Rouen, Department of Pharmacology,</w:t>
      </w:r>
      <w:r w:rsidR="009C4E5E" w:rsidRPr="00C41C9A">
        <w:rPr>
          <w:lang w:val="en-US"/>
        </w:rPr>
        <w:t xml:space="preserve"> F-76000</w:t>
      </w:r>
      <w:r w:rsidR="00EE221F" w:rsidRPr="00C41C9A">
        <w:rPr>
          <w:lang w:val="en-US"/>
        </w:rPr>
        <w:t xml:space="preserve"> Rouen</w:t>
      </w:r>
      <w:r w:rsidR="009C4E5E" w:rsidRPr="00C41C9A">
        <w:rPr>
          <w:lang w:val="en-US"/>
        </w:rPr>
        <w:t>, France.</w:t>
      </w:r>
    </w:p>
    <w:p w14:paraId="71A0D788" w14:textId="4F25D97E" w:rsidR="009C4E5E" w:rsidRDefault="00507249" w:rsidP="00507249">
      <w:pPr>
        <w:spacing w:line="360" w:lineRule="auto"/>
        <w:jc w:val="both"/>
        <w:rPr>
          <w:lang w:val="en-US"/>
        </w:rPr>
      </w:pPr>
      <w:r w:rsidRPr="004A7CA4">
        <w:rPr>
          <w:lang w:val="en-US"/>
        </w:rPr>
        <w:t>#</w:t>
      </w:r>
      <w:r w:rsidR="0052053B" w:rsidRPr="004A7CA4">
        <w:rPr>
          <w:lang w:val="en-US"/>
        </w:rPr>
        <w:t xml:space="preserve"> </w:t>
      </w:r>
      <w:r w:rsidR="00C46E0A">
        <w:rPr>
          <w:lang w:val="en-US"/>
        </w:rPr>
        <w:t>Corresponding author: Dr Thomas Duflot</w:t>
      </w:r>
    </w:p>
    <w:p w14:paraId="6143EA4C" w14:textId="6D493E80" w:rsidR="009C4E5E" w:rsidRDefault="009C4E5E" w:rsidP="00507249">
      <w:pPr>
        <w:spacing w:line="360" w:lineRule="auto"/>
        <w:jc w:val="both"/>
      </w:pPr>
      <w:r w:rsidRPr="007669FE">
        <w:t xml:space="preserve">Email: </w:t>
      </w:r>
      <w:hyperlink r:id="rId8" w:history="1">
        <w:r w:rsidRPr="007669FE">
          <w:rPr>
            <w:rStyle w:val="Lienhypertexte"/>
          </w:rPr>
          <w:t>thomas.duflot@chu-rouen.fr</w:t>
        </w:r>
      </w:hyperlink>
      <w:r w:rsidRPr="007669FE">
        <w:t xml:space="preserve"> Phone: +33(2)32883731 Fax: +33(2)32889094</w:t>
      </w:r>
    </w:p>
    <w:p w14:paraId="2DEFB441" w14:textId="7B1E7068" w:rsidR="00507249" w:rsidRPr="00507249" w:rsidRDefault="00507249" w:rsidP="00507249">
      <w:pPr>
        <w:spacing w:line="360" w:lineRule="auto"/>
        <w:jc w:val="both"/>
        <w:rPr>
          <w:lang w:val="en-US"/>
        </w:rPr>
      </w:pPr>
      <w:r w:rsidRPr="00507249">
        <w:rPr>
          <w:lang w:val="en-US"/>
        </w:rPr>
        <w:t>*</w:t>
      </w:r>
      <w:r>
        <w:rPr>
          <w:lang w:val="en-US"/>
        </w:rPr>
        <w:t xml:space="preserve">Present address: Tania Petersen, Department of Bacteriology, AP-HP </w:t>
      </w:r>
      <w:r w:rsidRPr="00507249">
        <w:rPr>
          <w:lang w:val="en-US"/>
        </w:rPr>
        <w:t>Hôpital Universitaire Pitié Salpêtrière</w:t>
      </w:r>
    </w:p>
    <w:p w14:paraId="1F4760FD" w14:textId="6DA03463" w:rsidR="009C4E5E" w:rsidRDefault="009C4E5E" w:rsidP="00507249">
      <w:pPr>
        <w:spacing w:line="360" w:lineRule="auto"/>
        <w:jc w:val="both"/>
        <w:rPr>
          <w:lang w:val="en-US"/>
        </w:rPr>
      </w:pPr>
      <w:r w:rsidRPr="00C46E0A">
        <w:rPr>
          <w:b/>
          <w:lang w:val="en-US"/>
        </w:rPr>
        <w:t xml:space="preserve">Running </w:t>
      </w:r>
      <w:r w:rsidR="00507249">
        <w:rPr>
          <w:b/>
          <w:lang w:val="en-US"/>
        </w:rPr>
        <w:t>head</w:t>
      </w:r>
      <w:r w:rsidRPr="00C46E0A">
        <w:rPr>
          <w:b/>
          <w:lang w:val="en-US"/>
        </w:rPr>
        <w:t>:</w:t>
      </w:r>
      <w:r w:rsidRPr="009C4E5E">
        <w:rPr>
          <w:lang w:val="en-US"/>
        </w:rPr>
        <w:t xml:space="preserve"> Unbound ceftriaxone in clinical practice</w:t>
      </w:r>
    </w:p>
    <w:p w14:paraId="476730FF" w14:textId="382CDE30" w:rsidR="00025701" w:rsidRDefault="00DC7CD8" w:rsidP="008F0A59">
      <w:pPr>
        <w:spacing w:line="480" w:lineRule="auto"/>
        <w:rPr>
          <w:b/>
          <w:lang w:val="en-US"/>
        </w:rPr>
      </w:pPr>
      <w:r w:rsidRPr="009C4E5E">
        <w:rPr>
          <w:b/>
          <w:lang w:val="en-US"/>
        </w:rPr>
        <w:br w:type="page"/>
      </w:r>
      <w:r w:rsidR="00962CB2">
        <w:rPr>
          <w:b/>
          <w:lang w:val="en-US"/>
        </w:rPr>
        <w:t>Abstract</w:t>
      </w:r>
      <w:r w:rsidR="00025701">
        <w:rPr>
          <w:b/>
          <w:lang w:val="en-US"/>
        </w:rPr>
        <w:t>:</w:t>
      </w:r>
    </w:p>
    <w:p w14:paraId="25E97C25" w14:textId="4B087AC0" w:rsidR="009C3E95" w:rsidRDefault="00025701" w:rsidP="008F0A59">
      <w:pPr>
        <w:spacing w:line="480" w:lineRule="auto"/>
        <w:jc w:val="both"/>
        <w:rPr>
          <w:b/>
          <w:lang w:val="en-US"/>
        </w:rPr>
      </w:pPr>
      <w:r>
        <w:rPr>
          <w:b/>
          <w:lang w:val="en-US"/>
        </w:rPr>
        <w:t>Background</w:t>
      </w:r>
      <w:r w:rsidR="009C3E95">
        <w:rPr>
          <w:b/>
          <w:lang w:val="en-US"/>
        </w:rPr>
        <w:t xml:space="preserve">: </w:t>
      </w:r>
      <w:ins w:id="58" w:author="Thomas Duflot" w:date="2024-11-13T16:47:00Z">
        <w:r w:rsidR="00C42F80" w:rsidRPr="00C42F80">
          <w:rPr>
            <w:lang w:val="en-US"/>
            <w:rPrChange w:id="59" w:author="Thomas Duflot" w:date="2024-11-13T16:47:00Z">
              <w:rPr>
                <w:b/>
                <w:lang w:val="en-US"/>
              </w:rPr>
            </w:rPrChange>
          </w:rPr>
          <w:t>Ceftriaxone is pivotal in treating severe infections; however, modeling unbound plasma ceftriaxone (CEF</w:t>
        </w:r>
        <w:r w:rsidR="00C42F80" w:rsidRPr="00D610F1">
          <w:rPr>
            <w:vertAlign w:val="subscript"/>
            <w:lang w:val="en-US"/>
            <w:rPrChange w:id="60" w:author="Thomas Duflot" w:date="2024-11-14T08:44:00Z">
              <w:rPr>
                <w:b/>
                <w:lang w:val="en-US"/>
              </w:rPr>
            </w:rPrChange>
          </w:rPr>
          <w:t>u</w:t>
        </w:r>
        <w:r w:rsidR="00C42F80" w:rsidRPr="00C42F80">
          <w:rPr>
            <w:lang w:val="en-US"/>
            <w:rPrChange w:id="61" w:author="Thomas Duflot" w:date="2024-11-13T16:47:00Z">
              <w:rPr>
                <w:b/>
                <w:lang w:val="en-US"/>
              </w:rPr>
            </w:rPrChange>
          </w:rPr>
          <w:t>) from total ceftriaxone (CEF</w:t>
        </w:r>
        <w:r w:rsidR="00C42F80" w:rsidRPr="00D610F1">
          <w:rPr>
            <w:vertAlign w:val="subscript"/>
            <w:lang w:val="en-US"/>
            <w:rPrChange w:id="62" w:author="Thomas Duflot" w:date="2024-11-14T08:44:00Z">
              <w:rPr>
                <w:b/>
                <w:lang w:val="en-US"/>
              </w:rPr>
            </w:rPrChange>
          </w:rPr>
          <w:t>tot</w:t>
        </w:r>
        <w:r w:rsidR="00C42F80" w:rsidRPr="00C42F80">
          <w:rPr>
            <w:lang w:val="en-US"/>
            <w:rPrChange w:id="63" w:author="Thomas Duflot" w:date="2024-11-13T16:47:00Z">
              <w:rPr>
                <w:b/>
                <w:lang w:val="en-US"/>
              </w:rPr>
            </w:rPrChange>
          </w:rPr>
          <w:t>) remains challenging.</w:t>
        </w:r>
      </w:ins>
      <w:del w:id="64" w:author="Thomas Duflot" w:date="2024-11-13T16:47:00Z">
        <w:r w:rsidR="00054AF4" w:rsidRPr="00054AF4" w:rsidDel="00C42F80">
          <w:rPr>
            <w:lang w:val="en-US"/>
          </w:rPr>
          <w:delText xml:space="preserve">Ceftriaxone plays a </w:delText>
        </w:r>
        <w:r w:rsidR="00566834" w:rsidDel="00C42F80">
          <w:rPr>
            <w:lang w:val="en-US"/>
          </w:rPr>
          <w:delText>crucial</w:delText>
        </w:r>
        <w:r w:rsidR="00054AF4" w:rsidRPr="00054AF4" w:rsidDel="00C42F80">
          <w:rPr>
            <w:lang w:val="en-US"/>
          </w:rPr>
          <w:delText xml:space="preserve"> role in treating severe infections</w:delText>
        </w:r>
        <w:r w:rsidR="00566834" w:rsidDel="00C42F80">
          <w:rPr>
            <w:lang w:val="en-US"/>
          </w:rPr>
          <w:delText>; however,</w:delText>
        </w:r>
        <w:r w:rsidR="00054AF4" w:rsidRPr="00054AF4" w:rsidDel="00C42F80">
          <w:rPr>
            <w:lang w:val="en-US"/>
          </w:rPr>
          <w:delText xml:space="preserve"> </w:delText>
        </w:r>
        <w:r w:rsidR="00566834" w:rsidDel="00C42F80">
          <w:rPr>
            <w:lang w:val="en-US"/>
          </w:rPr>
          <w:delText xml:space="preserve">the </w:delText>
        </w:r>
        <w:r w:rsidR="00054AF4" w:rsidDel="00C42F80">
          <w:rPr>
            <w:lang w:val="en-US"/>
          </w:rPr>
          <w:delText>modeling</w:delText>
        </w:r>
        <w:r w:rsidR="00054AF4" w:rsidRPr="00054AF4" w:rsidDel="00C42F80">
          <w:rPr>
            <w:lang w:val="en-US"/>
          </w:rPr>
          <w:delText xml:space="preserve"> of unbound plasma ceftriaxone (CEF</w:delText>
        </w:r>
        <w:r w:rsidR="00054AF4" w:rsidRPr="00607762" w:rsidDel="00C42F80">
          <w:rPr>
            <w:vertAlign w:val="subscript"/>
            <w:lang w:val="en-US"/>
            <w:rPrChange w:id="65" w:author="DUFLOT, Thomas" w:date="2024-04-08T11:45:00Z">
              <w:rPr>
                <w:lang w:val="en-US"/>
              </w:rPr>
            </w:rPrChange>
          </w:rPr>
          <w:delText>u</w:delText>
        </w:r>
        <w:r w:rsidR="00054AF4" w:rsidRPr="00054AF4" w:rsidDel="00C42F80">
          <w:rPr>
            <w:lang w:val="en-US"/>
          </w:rPr>
          <w:delText>) from total ceftriaxone (CEF</w:delText>
        </w:r>
        <w:r w:rsidR="00054AF4" w:rsidRPr="00607762" w:rsidDel="00C42F80">
          <w:rPr>
            <w:vertAlign w:val="subscript"/>
            <w:lang w:val="en-US"/>
            <w:rPrChange w:id="66" w:author="DUFLOT, Thomas" w:date="2024-04-08T11:45:00Z">
              <w:rPr>
                <w:lang w:val="en-US"/>
              </w:rPr>
            </w:rPrChange>
          </w:rPr>
          <w:delText>t</w:delText>
        </w:r>
      </w:del>
      <w:ins w:id="67" w:author="DUFLOT, Thomas" w:date="2024-04-08T11:45:00Z">
        <w:del w:id="68" w:author="Thomas Duflot" w:date="2024-11-13T16:47:00Z">
          <w:r w:rsidR="00607762" w:rsidRPr="00607762" w:rsidDel="00C42F80">
            <w:rPr>
              <w:vertAlign w:val="subscript"/>
              <w:lang w:val="en-US"/>
              <w:rPrChange w:id="69" w:author="DUFLOT, Thomas" w:date="2024-04-08T11:45:00Z">
                <w:rPr>
                  <w:lang w:val="en-US"/>
                </w:rPr>
              </w:rPrChange>
            </w:rPr>
            <w:delText>ot</w:delText>
          </w:r>
        </w:del>
      </w:ins>
      <w:del w:id="70" w:author="Thomas Duflot" w:date="2024-11-13T16:47:00Z">
        <w:r w:rsidR="00054AF4" w:rsidRPr="00054AF4" w:rsidDel="00C42F80">
          <w:rPr>
            <w:lang w:val="en-US"/>
          </w:rPr>
          <w:delText>) remains a challeng</w:delText>
        </w:r>
        <w:r w:rsidR="00566834" w:rsidDel="00C42F80">
          <w:rPr>
            <w:lang w:val="en-US"/>
          </w:rPr>
          <w:delText>ing task</w:delText>
        </w:r>
        <w:r w:rsidR="00054AF4" w:rsidRPr="00054AF4" w:rsidDel="00C42F80">
          <w:rPr>
            <w:lang w:val="en-US"/>
          </w:rPr>
          <w:delText>.</w:delText>
        </w:r>
      </w:del>
    </w:p>
    <w:p w14:paraId="1624952D" w14:textId="403A292E" w:rsidR="00025701" w:rsidRPr="009C3E95" w:rsidRDefault="00025701" w:rsidP="008F0A59">
      <w:pPr>
        <w:spacing w:line="480" w:lineRule="auto"/>
        <w:jc w:val="both"/>
        <w:rPr>
          <w:lang w:val="en-US"/>
        </w:rPr>
      </w:pPr>
      <w:r>
        <w:rPr>
          <w:b/>
          <w:lang w:val="en-US"/>
        </w:rPr>
        <w:t>Objectives</w:t>
      </w:r>
      <w:r w:rsidR="009C3E95">
        <w:rPr>
          <w:b/>
          <w:lang w:val="en-US"/>
        </w:rPr>
        <w:t xml:space="preserve">: </w:t>
      </w:r>
      <w:r w:rsidR="00566834">
        <w:rPr>
          <w:lang w:val="en-US"/>
        </w:rPr>
        <w:t xml:space="preserve">This </w:t>
      </w:r>
      <w:r w:rsidR="00054AF4">
        <w:rPr>
          <w:lang w:val="en-US"/>
        </w:rPr>
        <w:t>study aimed to</w:t>
      </w:r>
      <w:ins w:id="71" w:author="Thomas Duflot" w:date="2024-11-13T16:47:00Z">
        <w:r w:rsidR="00C42F80">
          <w:rPr>
            <w:lang w:val="en-US"/>
          </w:rPr>
          <w:t xml:space="preserve"> (1)</w:t>
        </w:r>
      </w:ins>
      <w:r w:rsidR="000A0F17">
        <w:rPr>
          <w:lang w:val="en-US"/>
        </w:rPr>
        <w:t xml:space="preserve"> </w:t>
      </w:r>
      <w:del w:id="72" w:author="Thomas Duflot" w:date="2024-11-13T16:35:00Z">
        <w:r w:rsidR="00EE588D" w:rsidDel="00964573">
          <w:rPr>
            <w:lang w:val="en-US"/>
          </w:rPr>
          <w:delText xml:space="preserve">(1) </w:delText>
        </w:r>
      </w:del>
      <w:r w:rsidR="002A072B" w:rsidRPr="005E74D9">
        <w:rPr>
          <w:lang w:val="en-US"/>
        </w:rPr>
        <w:t xml:space="preserve">predict </w:t>
      </w:r>
      <w:r w:rsidR="002A072B">
        <w:rPr>
          <w:lang w:val="en-US"/>
        </w:rPr>
        <w:t>CEF</w:t>
      </w:r>
      <w:r w:rsidR="002A072B" w:rsidRPr="00607762">
        <w:rPr>
          <w:vertAlign w:val="subscript"/>
          <w:lang w:val="en-US"/>
          <w:rPrChange w:id="73" w:author="DUFLOT, Thomas" w:date="2024-04-08T11:45:00Z">
            <w:rPr>
              <w:lang w:val="en-US"/>
            </w:rPr>
          </w:rPrChange>
        </w:rPr>
        <w:t>u</w:t>
      </w:r>
      <w:r w:rsidR="002A072B" w:rsidRPr="005E74D9">
        <w:rPr>
          <w:lang w:val="en-US"/>
        </w:rPr>
        <w:t xml:space="preserve"> </w:t>
      </w:r>
      <w:r w:rsidR="002A072B">
        <w:rPr>
          <w:lang w:val="en-US"/>
        </w:rPr>
        <w:t>from CEF</w:t>
      </w:r>
      <w:r w:rsidR="002A072B" w:rsidRPr="00607762">
        <w:rPr>
          <w:vertAlign w:val="subscript"/>
          <w:lang w:val="en-US"/>
          <w:rPrChange w:id="74" w:author="DUFLOT, Thomas" w:date="2024-04-08T11:45:00Z">
            <w:rPr>
              <w:lang w:val="en-US"/>
            </w:rPr>
          </w:rPrChange>
        </w:rPr>
        <w:t>t</w:t>
      </w:r>
      <w:ins w:id="75" w:author="DUFLOT, Thomas" w:date="2024-04-08T11:45:00Z">
        <w:r w:rsidR="00607762" w:rsidRPr="00607762">
          <w:rPr>
            <w:vertAlign w:val="subscript"/>
            <w:lang w:val="en-US"/>
            <w:rPrChange w:id="76" w:author="DUFLOT, Thomas" w:date="2024-04-08T11:45:00Z">
              <w:rPr>
                <w:lang w:val="en-US"/>
              </w:rPr>
            </w:rPrChange>
          </w:rPr>
          <w:t>ot</w:t>
        </w:r>
      </w:ins>
      <w:r w:rsidR="000A0F17">
        <w:rPr>
          <w:lang w:val="en-US"/>
        </w:rPr>
        <w:t>,</w:t>
      </w:r>
      <w:r w:rsidR="00EE588D">
        <w:rPr>
          <w:lang w:val="en-US"/>
        </w:rPr>
        <w:t xml:space="preserve"> </w:t>
      </w:r>
      <w:ins w:id="77" w:author="Thomas Duflot" w:date="2024-11-13T16:47:00Z">
        <w:r w:rsidR="00C42F80">
          <w:rPr>
            <w:lang w:val="en-US"/>
          </w:rPr>
          <w:t xml:space="preserve">(2) </w:t>
        </w:r>
      </w:ins>
      <w:del w:id="78" w:author="Thomas Duflot" w:date="2024-11-13T16:35:00Z">
        <w:r w:rsidR="00EE588D" w:rsidDel="00964573">
          <w:rPr>
            <w:lang w:val="en-US"/>
          </w:rPr>
          <w:delText>(2)</w:delText>
        </w:r>
        <w:r w:rsidR="002A072B" w:rsidRPr="005E74D9" w:rsidDel="00964573">
          <w:rPr>
            <w:lang w:val="en-US"/>
          </w:rPr>
          <w:delText xml:space="preserve"> </w:delText>
        </w:r>
      </w:del>
      <w:r w:rsidR="002A072B" w:rsidRPr="005E74D9">
        <w:rPr>
          <w:lang w:val="en-US"/>
        </w:rPr>
        <w:t>determine</w:t>
      </w:r>
      <w:r w:rsidR="002A072B">
        <w:rPr>
          <w:lang w:val="en-US"/>
        </w:rPr>
        <w:t xml:space="preserve"> optimal</w:t>
      </w:r>
      <w:r w:rsidR="002A072B" w:rsidRPr="005E74D9">
        <w:rPr>
          <w:lang w:val="en-US"/>
        </w:rPr>
        <w:t xml:space="preserve"> threshold</w:t>
      </w:r>
      <w:r w:rsidR="002A072B">
        <w:rPr>
          <w:lang w:val="en-US"/>
        </w:rPr>
        <w:t>s</w:t>
      </w:r>
      <w:r w:rsidR="002A072B" w:rsidRPr="005E74D9">
        <w:rPr>
          <w:lang w:val="en-US"/>
        </w:rPr>
        <w:t xml:space="preserve"> </w:t>
      </w:r>
      <w:r w:rsidR="00566834">
        <w:rPr>
          <w:lang w:val="en-US"/>
        </w:rPr>
        <w:t>for</w:t>
      </w:r>
      <w:r w:rsidR="002A072B" w:rsidRPr="005E74D9">
        <w:rPr>
          <w:lang w:val="en-US"/>
        </w:rPr>
        <w:t xml:space="preserve"> CEF</w:t>
      </w:r>
      <w:r w:rsidR="002A072B" w:rsidRPr="00607762">
        <w:rPr>
          <w:vertAlign w:val="subscript"/>
          <w:lang w:val="en-US"/>
          <w:rPrChange w:id="79" w:author="DUFLOT, Thomas" w:date="2024-04-08T11:45:00Z">
            <w:rPr>
              <w:lang w:val="en-US"/>
            </w:rPr>
          </w:rPrChange>
        </w:rPr>
        <w:t>t</w:t>
      </w:r>
      <w:ins w:id="80" w:author="DUFLOT, Thomas" w:date="2024-04-08T11:45:00Z">
        <w:r w:rsidR="00607762" w:rsidRPr="00607762">
          <w:rPr>
            <w:vertAlign w:val="subscript"/>
            <w:lang w:val="en-US"/>
            <w:rPrChange w:id="81" w:author="DUFLOT, Thomas" w:date="2024-04-08T11:45:00Z">
              <w:rPr>
                <w:lang w:val="en-US"/>
              </w:rPr>
            </w:rPrChange>
          </w:rPr>
          <w:t>ot</w:t>
        </w:r>
      </w:ins>
      <w:r w:rsidR="002A072B" w:rsidRPr="005E74D9">
        <w:rPr>
          <w:lang w:val="en-US"/>
        </w:rPr>
        <w:t xml:space="preserve"> </w:t>
      </w:r>
      <w:r w:rsidR="005D57A6">
        <w:rPr>
          <w:lang w:val="en-US"/>
        </w:rPr>
        <w:t>trough concentration in</w:t>
      </w:r>
      <w:r w:rsidR="002A072B" w:rsidRPr="005E74D9">
        <w:rPr>
          <w:lang w:val="en-US"/>
        </w:rPr>
        <w:t xml:space="preserve"> plasma</w:t>
      </w:r>
      <w:r w:rsidR="000A0F17">
        <w:rPr>
          <w:lang w:val="en-US"/>
        </w:rPr>
        <w:t>,</w:t>
      </w:r>
      <w:ins w:id="82" w:author="Thomas Duflot" w:date="2024-11-13T16:31:00Z">
        <w:r w:rsidR="004729BD">
          <w:rPr>
            <w:lang w:val="en-US"/>
          </w:rPr>
          <w:t xml:space="preserve"> </w:t>
        </w:r>
      </w:ins>
      <w:ins w:id="83" w:author="Thomas Duflot" w:date="2024-11-13T16:47:00Z">
        <w:r w:rsidR="00C42F80">
          <w:rPr>
            <w:lang w:val="en-US"/>
          </w:rPr>
          <w:t xml:space="preserve">(3) </w:t>
        </w:r>
      </w:ins>
      <w:ins w:id="84" w:author="Thomas Duflot" w:date="2024-11-13T16:31:00Z">
        <w:r w:rsidR="004729BD">
          <w:rPr>
            <w:lang w:val="en-US"/>
          </w:rPr>
          <w:t>perform an external validation of published model</w:t>
        </w:r>
      </w:ins>
      <w:ins w:id="85" w:author="Thomas Duflot" w:date="2024-11-13T16:48:00Z">
        <w:r w:rsidR="00C42F80">
          <w:rPr>
            <w:lang w:val="en-US"/>
          </w:rPr>
          <w:t>s</w:t>
        </w:r>
      </w:ins>
      <w:ins w:id="86" w:author="Thomas Duflot" w:date="2024-11-13T16:32:00Z">
        <w:r w:rsidR="004729BD">
          <w:rPr>
            <w:lang w:val="en-US"/>
          </w:rPr>
          <w:t>,</w:t>
        </w:r>
      </w:ins>
      <w:r w:rsidR="00EE588D">
        <w:rPr>
          <w:lang w:val="en-US"/>
        </w:rPr>
        <w:t xml:space="preserve"> </w:t>
      </w:r>
      <w:r w:rsidR="002A072B" w:rsidRPr="005E74D9">
        <w:rPr>
          <w:lang w:val="en-US"/>
        </w:rPr>
        <w:t>and</w:t>
      </w:r>
      <w:del w:id="87" w:author="Thomas Duflot" w:date="2024-11-13T16:35:00Z">
        <w:r w:rsidR="00EE588D" w:rsidDel="00964573">
          <w:rPr>
            <w:lang w:val="en-US"/>
          </w:rPr>
          <w:delText xml:space="preserve"> (</w:delText>
        </w:r>
      </w:del>
      <w:del w:id="88" w:author="Thomas Duflot" w:date="2024-11-13T16:32:00Z">
        <w:r w:rsidR="005D57A6" w:rsidDel="004729BD">
          <w:rPr>
            <w:lang w:val="en-US"/>
          </w:rPr>
          <w:delText>3</w:delText>
        </w:r>
      </w:del>
      <w:del w:id="89" w:author="Thomas Duflot" w:date="2024-11-13T16:35:00Z">
        <w:r w:rsidR="00EE588D" w:rsidDel="00964573">
          <w:rPr>
            <w:lang w:val="en-US"/>
          </w:rPr>
          <w:delText>)</w:delText>
        </w:r>
      </w:del>
      <w:r w:rsidR="000A0F17">
        <w:rPr>
          <w:lang w:val="en-US"/>
        </w:rPr>
        <w:t xml:space="preserve"> </w:t>
      </w:r>
      <w:ins w:id="90" w:author="Thomas Duflot" w:date="2024-11-13T16:47:00Z">
        <w:r w:rsidR="00C42F80">
          <w:rPr>
            <w:lang w:val="en-US"/>
          </w:rPr>
          <w:t xml:space="preserve">(4) </w:t>
        </w:r>
      </w:ins>
      <w:r w:rsidR="00054AF4" w:rsidRPr="00054AF4">
        <w:rPr>
          <w:lang w:val="en-US"/>
        </w:rPr>
        <w:t>analyze factors influencing CEF</w:t>
      </w:r>
      <w:r w:rsidR="00054AF4" w:rsidRPr="00607762">
        <w:rPr>
          <w:vertAlign w:val="subscript"/>
          <w:lang w:val="en-US"/>
          <w:rPrChange w:id="91" w:author="DUFLOT, Thomas" w:date="2024-04-08T11:45:00Z">
            <w:rPr>
              <w:lang w:val="en-US"/>
            </w:rPr>
          </w:rPrChange>
        </w:rPr>
        <w:t>t</w:t>
      </w:r>
      <w:ins w:id="92" w:author="DUFLOT, Thomas" w:date="2024-04-08T11:45:00Z">
        <w:r w:rsidR="00607762" w:rsidRPr="00607762">
          <w:rPr>
            <w:vertAlign w:val="subscript"/>
            <w:lang w:val="en-US"/>
            <w:rPrChange w:id="93" w:author="DUFLOT, Thomas" w:date="2024-04-08T11:45:00Z">
              <w:rPr>
                <w:lang w:val="en-US"/>
              </w:rPr>
            </w:rPrChange>
          </w:rPr>
          <w:t>ot</w:t>
        </w:r>
      </w:ins>
      <w:r w:rsidR="005D57A6">
        <w:rPr>
          <w:lang w:val="en-US"/>
        </w:rPr>
        <w:t xml:space="preserve"> trough concentration</w:t>
      </w:r>
      <w:r w:rsidR="00054AF4" w:rsidRPr="00054AF4">
        <w:rPr>
          <w:lang w:val="en-US"/>
        </w:rPr>
        <w:t xml:space="preserve"> and the probability of target attainment (PTA)</w:t>
      </w:r>
      <w:del w:id="94" w:author="Thomas Duflot" w:date="2024-11-13T16:36:00Z">
        <w:r w:rsidR="00566834" w:rsidDel="00964573">
          <w:rPr>
            <w:lang w:val="en-US"/>
          </w:rPr>
          <w:delText xml:space="preserve"> in a retrospective cohort</w:delText>
        </w:r>
      </w:del>
      <w:r w:rsidR="00054AF4" w:rsidRPr="00054AF4">
        <w:rPr>
          <w:lang w:val="en-US"/>
        </w:rPr>
        <w:t>.</w:t>
      </w:r>
    </w:p>
    <w:p w14:paraId="3A7508D5" w14:textId="6D2F915F" w:rsidR="00EC4735" w:rsidRDefault="00025701" w:rsidP="008F0A59">
      <w:pPr>
        <w:spacing w:line="480" w:lineRule="auto"/>
        <w:jc w:val="both"/>
        <w:rPr>
          <w:lang w:val="en-US"/>
        </w:rPr>
      </w:pPr>
      <w:r>
        <w:rPr>
          <w:b/>
          <w:lang w:val="en-US"/>
        </w:rPr>
        <w:t>Methods</w:t>
      </w:r>
      <w:r w:rsidR="009C3E95">
        <w:rPr>
          <w:b/>
          <w:lang w:val="en-US"/>
        </w:rPr>
        <w:t xml:space="preserve">: </w:t>
      </w:r>
      <w:r w:rsidR="002A072B" w:rsidRPr="00EE588D">
        <w:rPr>
          <w:lang w:val="en-US"/>
        </w:rPr>
        <w:t>CEF</w:t>
      </w:r>
      <w:r w:rsidR="002A072B" w:rsidRPr="00607762">
        <w:rPr>
          <w:vertAlign w:val="subscript"/>
          <w:lang w:val="en-US"/>
          <w:rPrChange w:id="95" w:author="DUFLOT, Thomas" w:date="2024-04-08T11:46:00Z">
            <w:rPr>
              <w:lang w:val="en-US"/>
            </w:rPr>
          </w:rPrChange>
        </w:rPr>
        <w:t>u</w:t>
      </w:r>
      <w:r w:rsidR="005D57A6">
        <w:rPr>
          <w:lang w:val="en-US"/>
        </w:rPr>
        <w:t xml:space="preserve"> prediction</w:t>
      </w:r>
      <w:r w:rsidR="00566834">
        <w:rPr>
          <w:lang w:val="en-US"/>
        </w:rPr>
        <w:t>s</w:t>
      </w:r>
      <w:r w:rsidR="005D57A6">
        <w:rPr>
          <w:lang w:val="en-US"/>
        </w:rPr>
        <w:t xml:space="preserve"> based on CEF</w:t>
      </w:r>
      <w:r w:rsidR="005D57A6" w:rsidRPr="00607762">
        <w:rPr>
          <w:vertAlign w:val="subscript"/>
          <w:lang w:val="en-US"/>
          <w:rPrChange w:id="96" w:author="DUFLOT, Thomas" w:date="2024-04-08T11:46:00Z">
            <w:rPr>
              <w:lang w:val="en-US"/>
            </w:rPr>
          </w:rPrChange>
        </w:rPr>
        <w:t>t</w:t>
      </w:r>
      <w:ins w:id="97" w:author="DUFLOT, Thomas" w:date="2024-04-08T11:46:00Z">
        <w:r w:rsidR="00607762" w:rsidRPr="00607762">
          <w:rPr>
            <w:vertAlign w:val="subscript"/>
            <w:lang w:val="en-US"/>
            <w:rPrChange w:id="98" w:author="DUFLOT, Thomas" w:date="2024-04-08T11:46:00Z">
              <w:rPr>
                <w:lang w:val="en-US"/>
              </w:rPr>
            </w:rPrChange>
          </w:rPr>
          <w:t>ot</w:t>
        </w:r>
      </w:ins>
      <w:r w:rsidR="00EE588D">
        <w:rPr>
          <w:lang w:val="en-US"/>
        </w:rPr>
        <w:t xml:space="preserve"> </w:t>
      </w:r>
      <w:r w:rsidR="002A072B">
        <w:rPr>
          <w:lang w:val="en-US"/>
        </w:rPr>
        <w:t xml:space="preserve">were </w:t>
      </w:r>
      <w:del w:id="99" w:author="Thomas Duflot" w:date="2024-11-13T16:48:00Z">
        <w:r w:rsidR="00054AF4" w:rsidDel="00C42F80">
          <w:rPr>
            <w:lang w:val="en-US"/>
          </w:rPr>
          <w:delText>assessed</w:delText>
        </w:r>
        <w:r w:rsidR="002A072B" w:rsidDel="00C42F80">
          <w:rPr>
            <w:lang w:val="en-US"/>
          </w:rPr>
          <w:delText xml:space="preserve"> </w:delText>
        </w:r>
      </w:del>
      <w:ins w:id="100" w:author="Thomas Duflot" w:date="2024-11-13T16:48:00Z">
        <w:r w:rsidR="00C42F80">
          <w:rPr>
            <w:lang w:val="en-US"/>
          </w:rPr>
          <w:t xml:space="preserve">evaluated </w:t>
        </w:r>
      </w:ins>
      <w:r w:rsidR="00566834">
        <w:rPr>
          <w:lang w:val="en-US"/>
        </w:rPr>
        <w:t>using</w:t>
      </w:r>
      <w:r w:rsidR="005D57A6">
        <w:rPr>
          <w:lang w:val="en-US"/>
        </w:rPr>
        <w:t xml:space="preserve"> </w:t>
      </w:r>
      <w:ins w:id="101" w:author="Thomas Duflot" w:date="2024-11-13T16:48:00Z">
        <w:r w:rsidR="00C42F80">
          <w:rPr>
            <w:lang w:val="en-US"/>
          </w:rPr>
          <w:t xml:space="preserve">previously published </w:t>
        </w:r>
      </w:ins>
      <w:r w:rsidR="005D57A6">
        <w:rPr>
          <w:lang w:val="en-US"/>
        </w:rPr>
        <w:t>models</w:t>
      </w:r>
      <w:del w:id="102" w:author="Thomas Duflot" w:date="2024-11-13T16:48:00Z">
        <w:r w:rsidR="001520B1" w:rsidDel="00C42F80">
          <w:rPr>
            <w:lang w:val="en-US"/>
          </w:rPr>
          <w:delText xml:space="preserve"> previsou</w:delText>
        </w:r>
      </w:del>
      <w:ins w:id="103" w:author="DUFLOT, Thomas" w:date="2024-02-21T11:27:00Z">
        <w:del w:id="104" w:author="Thomas Duflot" w:date="2024-11-13T16:48:00Z">
          <w:r w:rsidR="00162CEA" w:rsidDel="00C42F80">
            <w:rPr>
              <w:lang w:val="en-US"/>
            </w:rPr>
            <w:delText>s</w:delText>
          </w:r>
        </w:del>
      </w:ins>
      <w:del w:id="105" w:author="Thomas Duflot" w:date="2024-11-13T16:48:00Z">
        <w:r w:rsidR="001520B1" w:rsidDel="00C42F80">
          <w:rPr>
            <w:lang w:val="en-US"/>
          </w:rPr>
          <w:delText>ly</w:delText>
        </w:r>
        <w:r w:rsidR="005D57A6" w:rsidDel="00C42F80">
          <w:rPr>
            <w:lang w:val="en-US"/>
          </w:rPr>
          <w:delText xml:space="preserve"> published in</w:delText>
        </w:r>
        <w:r w:rsidR="002A072B" w:rsidDel="00C42F80">
          <w:rPr>
            <w:lang w:val="en-US"/>
          </w:rPr>
          <w:delText xml:space="preserve"> the </w:delText>
        </w:r>
        <w:r w:rsidR="00610BD4" w:rsidDel="00C42F80">
          <w:rPr>
            <w:lang w:val="en-US"/>
          </w:rPr>
          <w:delText>literature</w:delText>
        </w:r>
      </w:del>
      <w:r w:rsidR="00566834">
        <w:rPr>
          <w:lang w:val="en-US"/>
        </w:rPr>
        <w:t xml:space="preserve">, considering both </w:t>
      </w:r>
      <w:r w:rsidR="001520B1">
        <w:rPr>
          <w:lang w:val="en-US"/>
        </w:rPr>
        <w:t xml:space="preserve">normal albumin </w:t>
      </w:r>
      <w:del w:id="106" w:author="DUFLOT, Thomas" w:date="2024-02-21T12:06:00Z">
        <w:r w:rsidR="001520B1" w:rsidDel="000F5023">
          <w:rPr>
            <w:lang w:val="en-US"/>
          </w:rPr>
          <w:delText>level</w:delText>
        </w:r>
        <w:r w:rsidR="00566834" w:rsidDel="000F5023">
          <w:rPr>
            <w:lang w:val="en-US"/>
          </w:rPr>
          <w:delText>s</w:delText>
        </w:r>
        <w:r w:rsidR="001520B1" w:rsidDel="000F5023">
          <w:rPr>
            <w:lang w:val="en-US"/>
          </w:rPr>
          <w:delText xml:space="preserve"> </w:delText>
        </w:r>
      </w:del>
      <w:ins w:id="107" w:author="DUFLOT, Thomas" w:date="2024-02-21T12:06:00Z">
        <w:r w:rsidR="000F5023">
          <w:rPr>
            <w:lang w:val="en-US"/>
          </w:rPr>
          <w:t xml:space="preserve">concentrations </w:t>
        </w:r>
      </w:ins>
      <w:r w:rsidR="001520B1">
        <w:rPr>
          <w:lang w:val="en-US"/>
        </w:rPr>
        <w:t>(35 g/L) and hypoalbuminemia (20 g/L)</w:t>
      </w:r>
      <w:r w:rsidR="002A072B">
        <w:rPr>
          <w:lang w:val="en-US"/>
        </w:rPr>
        <w:t xml:space="preserve">. </w:t>
      </w:r>
      <w:del w:id="108" w:author="Thomas Duflot" w:date="2024-11-13T16:36:00Z">
        <w:r w:rsidR="00566834" w:rsidDel="00964573">
          <w:rPr>
            <w:lang w:val="en-US"/>
          </w:rPr>
          <w:delText xml:space="preserve">Using a </w:delText>
        </w:r>
        <w:r w:rsidR="00566834" w:rsidRPr="00566834" w:rsidDel="00964573">
          <w:rPr>
            <w:lang w:val="en-US"/>
          </w:rPr>
          <w:delText>target minimum inhibitor</w:delText>
        </w:r>
        <w:r w:rsidR="00566834" w:rsidDel="00964573">
          <w:rPr>
            <w:lang w:val="en-US"/>
          </w:rPr>
          <w:delText>y concentration (MIC) of 1 mg/L, o</w:delText>
        </w:r>
      </w:del>
      <w:ins w:id="109" w:author="Thomas Duflot" w:date="2024-11-13T16:36:00Z">
        <w:r w:rsidR="00964573">
          <w:rPr>
            <w:lang w:val="en-US"/>
          </w:rPr>
          <w:t>O</w:t>
        </w:r>
      </w:ins>
      <w:r w:rsidR="00566834">
        <w:rPr>
          <w:lang w:val="en-US"/>
        </w:rPr>
        <w:t>ptimal CEF</w:t>
      </w:r>
      <w:r w:rsidR="00566834" w:rsidRPr="00607762">
        <w:rPr>
          <w:vertAlign w:val="subscript"/>
          <w:lang w:val="en-US"/>
          <w:rPrChange w:id="110" w:author="DUFLOT, Thomas" w:date="2024-04-08T11:46:00Z">
            <w:rPr>
              <w:lang w:val="en-US"/>
            </w:rPr>
          </w:rPrChange>
        </w:rPr>
        <w:t>t</w:t>
      </w:r>
      <w:ins w:id="111" w:author="DUFLOT, Thomas" w:date="2024-04-08T11:46:00Z">
        <w:r w:rsidR="00607762" w:rsidRPr="00607762">
          <w:rPr>
            <w:vertAlign w:val="subscript"/>
            <w:lang w:val="en-US"/>
            <w:rPrChange w:id="112" w:author="DUFLOT, Thomas" w:date="2024-04-08T11:46:00Z">
              <w:rPr>
                <w:lang w:val="en-US"/>
              </w:rPr>
            </w:rPrChange>
          </w:rPr>
          <w:t>ot</w:t>
        </w:r>
      </w:ins>
      <w:r w:rsidR="00566834">
        <w:rPr>
          <w:lang w:val="en-US"/>
        </w:rPr>
        <w:t xml:space="preserve"> </w:t>
      </w:r>
      <w:r w:rsidR="00566834" w:rsidRPr="00566834">
        <w:rPr>
          <w:lang w:val="en-US"/>
        </w:rPr>
        <w:t>thresholds</w:t>
      </w:r>
      <w:r w:rsidR="00566834">
        <w:rPr>
          <w:lang w:val="en-US"/>
        </w:rPr>
        <w:t xml:space="preserve"> </w:t>
      </w:r>
      <w:ins w:id="113" w:author="Thomas Duflot" w:date="2024-11-13T16:44:00Z">
        <w:r w:rsidR="00C42F80">
          <w:rPr>
            <w:lang w:val="en-US"/>
          </w:rPr>
          <w:t>for</w:t>
        </w:r>
      </w:ins>
      <w:ins w:id="114" w:author="Thomas Duflot" w:date="2024-11-13T16:48:00Z">
        <w:r w:rsidR="00C42F80">
          <w:rPr>
            <w:lang w:val="en-US"/>
          </w:rPr>
          <w:t xml:space="preserve"> a</w:t>
        </w:r>
      </w:ins>
      <w:ins w:id="115" w:author="Thomas Duflot" w:date="2024-11-13T16:44:00Z">
        <w:r w:rsidR="00C42F80">
          <w:rPr>
            <w:lang w:val="en-US"/>
          </w:rPr>
          <w:t xml:space="preserve"> MIC </w:t>
        </w:r>
      </w:ins>
      <w:ins w:id="116" w:author="Thomas Duflot" w:date="2024-11-13T16:48:00Z">
        <w:r w:rsidR="00C42F80">
          <w:rPr>
            <w:lang w:val="en-US"/>
          </w:rPr>
          <w:t>of</w:t>
        </w:r>
      </w:ins>
      <w:ins w:id="117" w:author="Thomas Duflot" w:date="2024-11-13T16:44:00Z">
        <w:r w:rsidR="00C42F80">
          <w:rPr>
            <w:lang w:val="en-US"/>
          </w:rPr>
          <w:t xml:space="preserve"> 1mg/L </w:t>
        </w:r>
      </w:ins>
      <w:r w:rsidR="00566834" w:rsidRPr="00566834">
        <w:rPr>
          <w:lang w:val="en-US"/>
        </w:rPr>
        <w:t xml:space="preserve">were calculated </w:t>
      </w:r>
      <w:r w:rsidR="00566834">
        <w:rPr>
          <w:lang w:val="en-US"/>
        </w:rPr>
        <w:t xml:space="preserve">to </w:t>
      </w:r>
      <w:del w:id="118" w:author="Thomas Duflot" w:date="2024-11-13T16:49:00Z">
        <w:r w:rsidR="00566834" w:rsidDel="00C42F80">
          <w:rPr>
            <w:lang w:val="en-US"/>
          </w:rPr>
          <w:delText xml:space="preserve">obtain </w:delText>
        </w:r>
      </w:del>
      <w:ins w:id="119" w:author="Thomas Duflot" w:date="2024-11-13T16:49:00Z">
        <w:r w:rsidR="00C42F80">
          <w:rPr>
            <w:lang w:val="en-US"/>
          </w:rPr>
          <w:t xml:space="preserve">achieve </w:t>
        </w:r>
      </w:ins>
      <w:r w:rsidR="00566834">
        <w:rPr>
          <w:lang w:val="en-US"/>
        </w:rPr>
        <w:t>CEF</w:t>
      </w:r>
      <w:r w:rsidR="00566834" w:rsidRPr="00607762">
        <w:rPr>
          <w:vertAlign w:val="subscript"/>
          <w:lang w:val="en-US"/>
          <w:rPrChange w:id="120" w:author="DUFLOT, Thomas" w:date="2024-04-08T11:46:00Z">
            <w:rPr>
              <w:lang w:val="en-US"/>
            </w:rPr>
          </w:rPrChange>
        </w:rPr>
        <w:t>u</w:t>
      </w:r>
      <w:r w:rsidR="00566834">
        <w:rPr>
          <w:lang w:val="en-US"/>
        </w:rPr>
        <w:t xml:space="preserve"> </w:t>
      </w:r>
      <w:del w:id="121" w:author="Thomas Duflot" w:date="2024-11-13T16:36:00Z">
        <w:r w:rsidR="00566834" w:rsidDel="00964573">
          <w:rPr>
            <w:lang w:val="en-US"/>
          </w:rPr>
          <w:delText xml:space="preserve">plasma </w:delText>
        </w:r>
      </w:del>
      <w:r w:rsidR="00566834">
        <w:rPr>
          <w:lang w:val="en-US"/>
        </w:rPr>
        <w:t xml:space="preserve">concentrations with </w:t>
      </w:r>
      <w:r w:rsidR="00566834" w:rsidRPr="00566834">
        <w:rPr>
          <w:lang w:val="en-US"/>
        </w:rPr>
        <w:t xml:space="preserve">fT &gt; </w:t>
      </w:r>
      <w:r w:rsidR="00566834">
        <w:rPr>
          <w:lang w:val="en-US"/>
        </w:rPr>
        <w:t>1x</w:t>
      </w:r>
      <w:r w:rsidR="00566834" w:rsidRPr="00566834">
        <w:rPr>
          <w:lang w:val="en-US"/>
        </w:rPr>
        <w:t>MIC 100% and fT &gt; 4×MIC 100%</w:t>
      </w:r>
      <w:r w:rsidR="00054AF4">
        <w:rPr>
          <w:lang w:val="en-US"/>
        </w:rPr>
        <w:t>.</w:t>
      </w:r>
      <w:r w:rsidR="000A0F17">
        <w:rPr>
          <w:lang w:val="en-US"/>
        </w:rPr>
        <w:t xml:space="preserve"> </w:t>
      </w:r>
      <w:ins w:id="122" w:author="Thomas Duflot" w:date="2024-11-13T16:32:00Z">
        <w:r w:rsidR="004729BD">
          <w:rPr>
            <w:lang w:val="en-US"/>
          </w:rPr>
          <w:t xml:space="preserve">External validation </w:t>
        </w:r>
      </w:ins>
      <w:ins w:id="123" w:author="Thomas Duflot" w:date="2024-11-13T16:49:00Z">
        <w:r w:rsidR="00C42F80">
          <w:rPr>
            <w:lang w:val="en-US"/>
          </w:rPr>
          <w:t>was conducted</w:t>
        </w:r>
      </w:ins>
      <w:ins w:id="124" w:author="Thomas Duflot" w:date="2024-11-13T16:32:00Z">
        <w:r w:rsidR="004729BD">
          <w:rPr>
            <w:lang w:val="en-US"/>
          </w:rPr>
          <w:t xml:space="preserve"> using prospective data</w:t>
        </w:r>
      </w:ins>
      <w:ins w:id="125" w:author="Thomas Duflot" w:date="2024-11-13T16:33:00Z">
        <w:r w:rsidR="00964573">
          <w:rPr>
            <w:lang w:val="en-US"/>
          </w:rPr>
          <w:t xml:space="preserve"> (62 samples). </w:t>
        </w:r>
      </w:ins>
      <w:r w:rsidR="00566834">
        <w:rPr>
          <w:lang w:val="en-US"/>
        </w:rPr>
        <w:t>Retrospective d</w:t>
      </w:r>
      <w:r w:rsidR="00813A05" w:rsidRPr="00813A05">
        <w:rPr>
          <w:lang w:val="en-US"/>
        </w:rPr>
        <w:t xml:space="preserve">ata, comprising 408 </w:t>
      </w:r>
      <w:r w:rsidR="00813A05">
        <w:rPr>
          <w:lang w:val="en-US"/>
        </w:rPr>
        <w:t>CEF</w:t>
      </w:r>
      <w:r w:rsidR="00813A05" w:rsidRPr="00607762">
        <w:rPr>
          <w:vertAlign w:val="subscript"/>
          <w:lang w:val="en-US"/>
          <w:rPrChange w:id="126" w:author="DUFLOT, Thomas" w:date="2024-04-08T11:46:00Z">
            <w:rPr>
              <w:lang w:val="en-US"/>
            </w:rPr>
          </w:rPrChange>
        </w:rPr>
        <w:t>t</w:t>
      </w:r>
      <w:ins w:id="127" w:author="DUFLOT, Thomas" w:date="2024-04-08T11:46:00Z">
        <w:r w:rsidR="00607762" w:rsidRPr="00607762">
          <w:rPr>
            <w:vertAlign w:val="subscript"/>
            <w:lang w:val="en-US"/>
            <w:rPrChange w:id="128" w:author="DUFLOT, Thomas" w:date="2024-04-08T11:46:00Z">
              <w:rPr>
                <w:lang w:val="en-US"/>
              </w:rPr>
            </w:rPrChange>
          </w:rPr>
          <w:t>ot</w:t>
        </w:r>
      </w:ins>
      <w:r w:rsidR="00813A05" w:rsidRPr="00813A05">
        <w:rPr>
          <w:lang w:val="en-US"/>
        </w:rPr>
        <w:t xml:space="preserve"> and 222 patients</w:t>
      </w:r>
      <w:r w:rsidR="005D57A6">
        <w:rPr>
          <w:lang w:val="en-US"/>
        </w:rPr>
        <w:t>,</w:t>
      </w:r>
      <w:r w:rsidR="00566834">
        <w:rPr>
          <w:lang w:val="en-US"/>
        </w:rPr>
        <w:t xml:space="preserve"> </w:t>
      </w:r>
      <w:r w:rsidR="00566834" w:rsidRPr="00813A05">
        <w:rPr>
          <w:lang w:val="en-US"/>
        </w:rPr>
        <w:t xml:space="preserve">were </w:t>
      </w:r>
      <w:del w:id="129" w:author="Thomas Duflot" w:date="2024-11-13T16:37:00Z">
        <w:r w:rsidR="00566834" w:rsidRPr="00813A05" w:rsidDel="00964573">
          <w:rPr>
            <w:lang w:val="en-US"/>
          </w:rPr>
          <w:delText>extracted from the Clinical Data Warehouse</w:delText>
        </w:r>
      </w:del>
      <w:ins w:id="130" w:author="Thomas Duflot" w:date="2024-11-14T08:44:00Z">
        <w:r w:rsidR="00D610F1">
          <w:rPr>
            <w:lang w:val="en-US"/>
          </w:rPr>
          <w:t>analyzed</w:t>
        </w:r>
      </w:ins>
      <w:r w:rsidR="005D57A6">
        <w:rPr>
          <w:lang w:val="en-US"/>
        </w:rPr>
        <w:t xml:space="preserve"> to </w:t>
      </w:r>
      <w:del w:id="131" w:author="Thomas Duflot" w:date="2024-11-13T16:49:00Z">
        <w:r w:rsidR="005D57A6" w:rsidDel="00C42F80">
          <w:rPr>
            <w:lang w:val="en-US"/>
          </w:rPr>
          <w:delText>decipher</w:delText>
        </w:r>
        <w:r w:rsidR="00566834" w:rsidDel="00C42F80">
          <w:rPr>
            <w:lang w:val="en-US"/>
          </w:rPr>
          <w:delText xml:space="preserve"> </w:delText>
        </w:r>
      </w:del>
      <w:ins w:id="132" w:author="Thomas Duflot" w:date="2024-11-13T16:49:00Z">
        <w:r w:rsidR="00C42F80">
          <w:rPr>
            <w:lang w:val="en-US"/>
          </w:rPr>
          <w:t xml:space="preserve">identify </w:t>
        </w:r>
      </w:ins>
      <w:r w:rsidR="00566834">
        <w:rPr>
          <w:lang w:val="en-US"/>
        </w:rPr>
        <w:t>significant</w:t>
      </w:r>
      <w:r w:rsidR="005D57A6">
        <w:rPr>
          <w:lang w:val="en-US"/>
        </w:rPr>
        <w:t xml:space="preserve"> predictors of CEF</w:t>
      </w:r>
      <w:r w:rsidR="005D57A6" w:rsidRPr="00607762">
        <w:rPr>
          <w:vertAlign w:val="subscript"/>
          <w:lang w:val="en-US"/>
          <w:rPrChange w:id="133" w:author="DUFLOT, Thomas" w:date="2024-04-08T11:46:00Z">
            <w:rPr>
              <w:lang w:val="en-US"/>
            </w:rPr>
          </w:rPrChange>
        </w:rPr>
        <w:t>t</w:t>
      </w:r>
      <w:ins w:id="134" w:author="DUFLOT, Thomas" w:date="2024-04-08T11:46:00Z">
        <w:r w:rsidR="00607762" w:rsidRPr="00607762">
          <w:rPr>
            <w:vertAlign w:val="subscript"/>
            <w:lang w:val="en-US"/>
            <w:rPrChange w:id="135" w:author="DUFLOT, Thomas" w:date="2024-04-08T11:46:00Z">
              <w:rPr>
                <w:lang w:val="en-US"/>
              </w:rPr>
            </w:rPrChange>
          </w:rPr>
          <w:t>ot</w:t>
        </w:r>
      </w:ins>
      <w:r w:rsidR="005D57A6">
        <w:rPr>
          <w:lang w:val="en-US"/>
        </w:rPr>
        <w:t xml:space="preserve"> </w:t>
      </w:r>
      <w:r w:rsidR="00566834">
        <w:rPr>
          <w:lang w:val="en-US"/>
        </w:rPr>
        <w:t xml:space="preserve">trough concentrations </w:t>
      </w:r>
      <w:r w:rsidR="005D57A6">
        <w:rPr>
          <w:lang w:val="en-US"/>
        </w:rPr>
        <w:t>and PTA</w:t>
      </w:r>
      <w:r w:rsidR="00566834">
        <w:rPr>
          <w:lang w:val="en-US"/>
        </w:rPr>
        <w:t xml:space="preserve"> based on </w:t>
      </w:r>
      <w:del w:id="136" w:author="Thomas Duflot" w:date="2024-11-13T16:49:00Z">
        <w:r w:rsidR="00566834" w:rsidDel="00C42F80">
          <w:rPr>
            <w:lang w:val="en-US"/>
          </w:rPr>
          <w:delText xml:space="preserve">analyzed </w:delText>
        </w:r>
      </w:del>
      <w:ins w:id="137" w:author="Thomas Duflot" w:date="2024-11-13T16:49:00Z">
        <w:r w:rsidR="00C42F80">
          <w:rPr>
            <w:lang w:val="en-US"/>
          </w:rPr>
          <w:t xml:space="preserve">the evaluated </w:t>
        </w:r>
      </w:ins>
      <w:r w:rsidR="00566834">
        <w:rPr>
          <w:lang w:val="en-US"/>
        </w:rPr>
        <w:t>models</w:t>
      </w:r>
      <w:r w:rsidR="003915A8">
        <w:rPr>
          <w:lang w:val="en-US"/>
        </w:rPr>
        <w:t>.</w:t>
      </w:r>
    </w:p>
    <w:p w14:paraId="4671C076" w14:textId="46D902CF" w:rsidR="00EC4735" w:rsidDel="00C42F80" w:rsidRDefault="00025701" w:rsidP="008F0A59">
      <w:pPr>
        <w:spacing w:line="480" w:lineRule="auto"/>
        <w:jc w:val="both"/>
        <w:rPr>
          <w:del w:id="138" w:author="Thomas Duflot" w:date="2024-11-13T16:50:00Z"/>
          <w:lang w:val="en-US"/>
        </w:rPr>
      </w:pPr>
      <w:r>
        <w:rPr>
          <w:b/>
          <w:lang w:val="en-US"/>
        </w:rPr>
        <w:t>Results</w:t>
      </w:r>
      <w:r w:rsidR="009C3E95">
        <w:rPr>
          <w:b/>
          <w:lang w:val="en-US"/>
        </w:rPr>
        <w:t xml:space="preserve">: </w:t>
      </w:r>
      <w:del w:id="139" w:author="Thomas Duflot" w:date="2024-11-13T16:37:00Z">
        <w:r w:rsidR="00C452DF" w:rsidDel="00964573">
          <w:rPr>
            <w:lang w:val="en-US"/>
          </w:rPr>
          <w:delText>Nine publications</w:delText>
        </w:r>
        <w:r w:rsidR="006727D5" w:rsidDel="00964573">
          <w:rPr>
            <w:lang w:val="en-US"/>
          </w:rPr>
          <w:delText xml:space="preserve"> were retained for CEF</w:delText>
        </w:r>
        <w:r w:rsidR="006727D5" w:rsidRPr="00607762" w:rsidDel="00964573">
          <w:rPr>
            <w:vertAlign w:val="subscript"/>
            <w:lang w:val="en-US"/>
            <w:rPrChange w:id="140" w:author="DUFLOT, Thomas" w:date="2024-04-08T11:46:00Z">
              <w:rPr>
                <w:lang w:val="en-US"/>
              </w:rPr>
            </w:rPrChange>
          </w:rPr>
          <w:delText>u</w:delText>
        </w:r>
        <w:r w:rsidR="006727D5" w:rsidDel="00964573">
          <w:rPr>
            <w:lang w:val="en-US"/>
          </w:rPr>
          <w:delText xml:space="preserve"> modeling. </w:delText>
        </w:r>
      </w:del>
      <w:r w:rsidR="00EC4735">
        <w:rPr>
          <w:lang w:val="en-US"/>
        </w:rPr>
        <w:t xml:space="preserve">Optimal </w:t>
      </w:r>
      <w:r w:rsidR="00813A05">
        <w:rPr>
          <w:lang w:val="en-US"/>
        </w:rPr>
        <w:t>CEF</w:t>
      </w:r>
      <w:r w:rsidR="00813A05" w:rsidRPr="00607762">
        <w:rPr>
          <w:vertAlign w:val="subscript"/>
          <w:lang w:val="en-US"/>
          <w:rPrChange w:id="141" w:author="DUFLOT, Thomas" w:date="2024-04-08T11:46:00Z">
            <w:rPr>
              <w:lang w:val="en-US"/>
            </w:rPr>
          </w:rPrChange>
        </w:rPr>
        <w:t>t</w:t>
      </w:r>
      <w:ins w:id="142" w:author="DUFLOT, Thomas" w:date="2024-04-08T11:46:00Z">
        <w:r w:rsidR="00607762" w:rsidRPr="00607762">
          <w:rPr>
            <w:vertAlign w:val="subscript"/>
            <w:lang w:val="en-US"/>
            <w:rPrChange w:id="143" w:author="DUFLOT, Thomas" w:date="2024-04-08T11:46:00Z">
              <w:rPr>
                <w:lang w:val="en-US"/>
              </w:rPr>
            </w:rPrChange>
          </w:rPr>
          <w:t>ot</w:t>
        </w:r>
      </w:ins>
      <w:r w:rsidR="005D57A6">
        <w:rPr>
          <w:lang w:val="en-US"/>
        </w:rPr>
        <w:t xml:space="preserve"> trough</w:t>
      </w:r>
      <w:ins w:id="144" w:author="DUFLOT, Thomas" w:date="2024-02-21T12:06:00Z">
        <w:r w:rsidR="000F5023">
          <w:rPr>
            <w:lang w:val="en-US"/>
          </w:rPr>
          <w:t xml:space="preserve"> concentration</w:t>
        </w:r>
      </w:ins>
      <w:r w:rsidR="00813A05">
        <w:rPr>
          <w:lang w:val="en-US"/>
        </w:rPr>
        <w:t xml:space="preserve"> </w:t>
      </w:r>
      <w:r w:rsidR="00C41C9A">
        <w:rPr>
          <w:lang w:val="en-US"/>
        </w:rPr>
        <w:t>thresholds</w:t>
      </w:r>
      <w:r w:rsidR="00EC4735">
        <w:rPr>
          <w:lang w:val="en-US"/>
        </w:rPr>
        <w:t xml:space="preserve"> ranged from 1.8 mg/L to 16.9 mg/L</w:t>
      </w:r>
      <w:r w:rsidR="00813A05">
        <w:rPr>
          <w:lang w:val="en-US"/>
        </w:rPr>
        <w:t xml:space="preserve"> (</w:t>
      </w:r>
      <w:r w:rsidR="005D57A6">
        <w:rPr>
          <w:lang w:val="en-US"/>
        </w:rPr>
        <w:t>1x</w:t>
      </w:r>
      <w:r w:rsidR="00813A05">
        <w:rPr>
          <w:lang w:val="en-US"/>
        </w:rPr>
        <w:t>MIC)</w:t>
      </w:r>
      <w:r w:rsidR="00EC4735">
        <w:rPr>
          <w:lang w:val="en-US"/>
        </w:rPr>
        <w:t xml:space="preserve"> and from 6.6 mg/L to 56.2 mg/L </w:t>
      </w:r>
      <w:r w:rsidR="00813A05">
        <w:rPr>
          <w:lang w:val="en-US"/>
        </w:rPr>
        <w:t>(</w:t>
      </w:r>
      <w:r w:rsidR="00EC4735">
        <w:rPr>
          <w:lang w:val="en-US"/>
        </w:rPr>
        <w:t>4</w:t>
      </w:r>
      <w:r w:rsidR="005D57A6">
        <w:rPr>
          <w:lang w:val="en-US"/>
        </w:rPr>
        <w:t>x</w:t>
      </w:r>
      <w:r w:rsidR="00EC4735">
        <w:rPr>
          <w:lang w:val="en-US"/>
        </w:rPr>
        <w:t>MIC</w:t>
      </w:r>
      <w:r w:rsidR="00813A05">
        <w:rPr>
          <w:lang w:val="en-US"/>
        </w:rPr>
        <w:t>)</w:t>
      </w:r>
      <w:r w:rsidR="00EC4735">
        <w:rPr>
          <w:lang w:val="en-US"/>
        </w:rPr>
        <w:t xml:space="preserve">. </w:t>
      </w:r>
      <w:ins w:id="145" w:author="Thomas Duflot" w:date="2024-11-13T16:34:00Z">
        <w:r w:rsidR="00964573">
          <w:rPr>
            <w:lang w:val="en-US"/>
          </w:rPr>
          <w:t>External validation suggested that some published model</w:t>
        </w:r>
      </w:ins>
      <w:ins w:id="146" w:author="Thomas Duflot" w:date="2024-11-14T10:02:00Z">
        <w:r w:rsidR="00D672A8">
          <w:rPr>
            <w:lang w:val="en-US"/>
          </w:rPr>
          <w:t>s</w:t>
        </w:r>
      </w:ins>
      <w:ins w:id="147" w:author="Thomas Duflot" w:date="2024-11-13T16:34:00Z">
        <w:r w:rsidR="00964573">
          <w:rPr>
            <w:lang w:val="en-US"/>
          </w:rPr>
          <w:t xml:space="preserve"> predicted well CEF</w:t>
        </w:r>
        <w:r w:rsidR="00964573" w:rsidRPr="00964573">
          <w:rPr>
            <w:vertAlign w:val="subscript"/>
            <w:lang w:val="en-US"/>
            <w:rPrChange w:id="148" w:author="Thomas Duflot" w:date="2024-11-13T16:35:00Z">
              <w:rPr>
                <w:lang w:val="en-US"/>
              </w:rPr>
            </w:rPrChange>
          </w:rPr>
          <w:t>u</w:t>
        </w:r>
        <w:r w:rsidR="00964573">
          <w:rPr>
            <w:lang w:val="en-US"/>
          </w:rPr>
          <w:t xml:space="preserve">. </w:t>
        </w:r>
      </w:ins>
      <w:r w:rsidR="00813A05">
        <w:rPr>
          <w:lang w:val="en-US"/>
        </w:rPr>
        <w:t>In</w:t>
      </w:r>
      <w:r w:rsidR="007B7FD2">
        <w:rPr>
          <w:lang w:val="en-US"/>
        </w:rPr>
        <w:t xml:space="preserve"> t</w:t>
      </w:r>
      <w:r w:rsidR="00EC4735">
        <w:rPr>
          <w:lang w:val="en-US"/>
        </w:rPr>
        <w:t>he retrospective cohort</w:t>
      </w:r>
      <w:r w:rsidR="00813A05">
        <w:rPr>
          <w:lang w:val="en-US"/>
        </w:rPr>
        <w:t>,</w:t>
      </w:r>
      <w:r w:rsidR="00EC4735">
        <w:rPr>
          <w:lang w:val="en-US"/>
        </w:rPr>
        <w:t xml:space="preserve"> </w:t>
      </w:r>
      <w:r w:rsidR="00C452DF">
        <w:rPr>
          <w:lang w:val="en-US"/>
        </w:rPr>
        <w:t xml:space="preserve">PTA varied from </w:t>
      </w:r>
      <w:r w:rsidR="006727D5">
        <w:rPr>
          <w:lang w:val="en-US"/>
        </w:rPr>
        <w:t xml:space="preserve">94.4% </w:t>
      </w:r>
      <w:r w:rsidR="00C452DF">
        <w:rPr>
          <w:lang w:val="en-US"/>
        </w:rPr>
        <w:t>to</w:t>
      </w:r>
      <w:r w:rsidR="006727D5">
        <w:rPr>
          <w:lang w:val="en-US"/>
        </w:rPr>
        <w:t xml:space="preserve"> 98.7% for </w:t>
      </w:r>
      <w:r w:rsidR="005D57A6">
        <w:rPr>
          <w:rFonts w:cstheme="minorHAnsi"/>
          <w:lang w:val="en-US"/>
        </w:rPr>
        <w:t>1x</w:t>
      </w:r>
      <w:r w:rsidR="00813A05">
        <w:rPr>
          <w:rFonts w:cstheme="minorHAnsi"/>
          <w:lang w:val="en-US"/>
        </w:rPr>
        <w:t xml:space="preserve">MIC </w:t>
      </w:r>
      <w:r w:rsidR="00EC4735">
        <w:rPr>
          <w:rFonts w:cstheme="minorHAnsi"/>
          <w:lang w:val="en-US"/>
        </w:rPr>
        <w:t xml:space="preserve">and </w:t>
      </w:r>
      <w:r w:rsidR="00C452DF">
        <w:rPr>
          <w:rFonts w:cstheme="minorHAnsi"/>
          <w:lang w:val="en-US"/>
        </w:rPr>
        <w:t>from 66.9% to 97.3%</w:t>
      </w:r>
      <w:r w:rsidR="00EC4735">
        <w:rPr>
          <w:rFonts w:cstheme="minorHAnsi"/>
          <w:lang w:val="en-US"/>
        </w:rPr>
        <w:t xml:space="preserve"> </w:t>
      </w:r>
      <w:r w:rsidR="006727D5">
        <w:rPr>
          <w:rFonts w:cstheme="minorHAnsi"/>
          <w:lang w:val="en-US"/>
        </w:rPr>
        <w:t xml:space="preserve">for </w:t>
      </w:r>
      <w:r w:rsidR="00EC4735">
        <w:rPr>
          <w:rFonts w:cstheme="minorHAnsi"/>
          <w:lang w:val="en-US"/>
        </w:rPr>
        <w:t>4</w:t>
      </w:r>
      <w:r w:rsidR="005D57A6">
        <w:rPr>
          <w:rFonts w:cstheme="minorHAnsi"/>
          <w:lang w:val="en-US"/>
        </w:rPr>
        <w:t>x</w:t>
      </w:r>
      <w:r w:rsidR="00EC4735">
        <w:rPr>
          <w:rFonts w:cstheme="minorHAnsi"/>
          <w:lang w:val="en-US"/>
        </w:rPr>
        <w:t>MIC. Age, daily dose, albuminemia and creatininemia were significant predictors of CEF</w:t>
      </w:r>
      <w:r w:rsidR="00EC4735" w:rsidRPr="00607762">
        <w:rPr>
          <w:rFonts w:cstheme="minorHAnsi"/>
          <w:vertAlign w:val="subscript"/>
          <w:lang w:val="en-US"/>
          <w:rPrChange w:id="149" w:author="DUFLOT, Thomas" w:date="2024-04-08T11:46:00Z">
            <w:rPr>
              <w:rFonts w:cstheme="minorHAnsi"/>
              <w:lang w:val="en-US"/>
            </w:rPr>
          </w:rPrChange>
        </w:rPr>
        <w:t>t</w:t>
      </w:r>
      <w:ins w:id="150" w:author="DUFLOT, Thomas" w:date="2024-04-08T11:46:00Z">
        <w:r w:rsidR="00607762" w:rsidRPr="00607762">
          <w:rPr>
            <w:rFonts w:cstheme="minorHAnsi"/>
            <w:vertAlign w:val="subscript"/>
            <w:lang w:val="en-US"/>
            <w:rPrChange w:id="151" w:author="DUFLOT, Thomas" w:date="2024-04-08T11:46:00Z">
              <w:rPr>
                <w:rFonts w:cstheme="minorHAnsi"/>
                <w:lang w:val="en-US"/>
              </w:rPr>
            </w:rPrChange>
          </w:rPr>
          <w:t>ot</w:t>
        </w:r>
      </w:ins>
      <w:ins w:id="152" w:author="DUFLOT, Thomas" w:date="2024-02-21T12:07:00Z">
        <w:r w:rsidR="000F5023">
          <w:rPr>
            <w:rFonts w:cstheme="minorHAnsi"/>
            <w:lang w:val="en-US"/>
          </w:rPr>
          <w:t xml:space="preserve"> concentration</w:t>
        </w:r>
      </w:ins>
      <w:r w:rsidR="00EC4735">
        <w:rPr>
          <w:rFonts w:cstheme="minorHAnsi"/>
          <w:lang w:val="en-US"/>
        </w:rPr>
        <w:t xml:space="preserve">. </w:t>
      </w:r>
      <w:ins w:id="153" w:author="Thomas Duflot" w:date="2024-11-13T16:50:00Z">
        <w:r w:rsidR="00C42F80" w:rsidRPr="00C42F80">
          <w:rPr>
            <w:rFonts w:cstheme="minorHAnsi"/>
            <w:lang w:val="en-US"/>
          </w:rPr>
          <w:t>Notably, a dosing regimen of 1 g twice daily improved PTA compared to 2 g once daily.</w:t>
        </w:r>
      </w:ins>
      <w:del w:id="154" w:author="Thomas Duflot" w:date="2024-11-13T16:50:00Z">
        <w:r w:rsidR="00813A05" w:rsidRPr="00813A05" w:rsidDel="00C42F80">
          <w:rPr>
            <w:rFonts w:cstheme="minorHAnsi"/>
            <w:lang w:val="en-US"/>
          </w:rPr>
          <w:delText xml:space="preserve">Importantly, 1g twice daily </w:delText>
        </w:r>
      </w:del>
      <w:del w:id="155" w:author="Thomas Duflot" w:date="2024-11-13T16:38:00Z">
        <w:r w:rsidR="00813A05" w:rsidRPr="00813A05" w:rsidDel="00964573">
          <w:rPr>
            <w:rFonts w:cstheme="minorHAnsi"/>
            <w:lang w:val="en-US"/>
          </w:rPr>
          <w:delText>dosing achieved higher CEF</w:delText>
        </w:r>
        <w:r w:rsidR="00813A05" w:rsidRPr="00607762" w:rsidDel="00964573">
          <w:rPr>
            <w:rFonts w:cstheme="minorHAnsi"/>
            <w:vertAlign w:val="subscript"/>
            <w:lang w:val="en-US"/>
            <w:rPrChange w:id="156" w:author="DUFLOT, Thomas" w:date="2024-04-08T11:46:00Z">
              <w:rPr>
                <w:rFonts w:cstheme="minorHAnsi"/>
                <w:lang w:val="en-US"/>
              </w:rPr>
            </w:rPrChange>
          </w:rPr>
          <w:delText>t</w:delText>
        </w:r>
      </w:del>
      <w:ins w:id="157" w:author="DUFLOT, Thomas" w:date="2024-04-08T11:46:00Z">
        <w:del w:id="158" w:author="Thomas Duflot" w:date="2024-11-13T16:38:00Z">
          <w:r w:rsidR="00607762" w:rsidRPr="00607762" w:rsidDel="00964573">
            <w:rPr>
              <w:rFonts w:cstheme="minorHAnsi"/>
              <w:vertAlign w:val="subscript"/>
              <w:lang w:val="en-US"/>
              <w:rPrChange w:id="159" w:author="DUFLOT, Thomas" w:date="2024-04-08T11:46:00Z">
                <w:rPr>
                  <w:rFonts w:cstheme="minorHAnsi"/>
                  <w:lang w:val="en-US"/>
                </w:rPr>
              </w:rPrChange>
            </w:rPr>
            <w:delText>ot</w:delText>
          </w:r>
        </w:del>
      </w:ins>
      <w:del w:id="160" w:author="Thomas Duflot" w:date="2024-11-13T16:38:00Z">
        <w:r w:rsidR="00813A05" w:rsidRPr="00813A05" w:rsidDel="00964573">
          <w:rPr>
            <w:rFonts w:cstheme="minorHAnsi"/>
            <w:lang w:val="en-US"/>
          </w:rPr>
          <w:delText xml:space="preserve"> concentrations and </w:delText>
        </w:r>
      </w:del>
      <w:del w:id="161" w:author="Thomas Duflot" w:date="2024-11-13T16:50:00Z">
        <w:r w:rsidR="00813A05" w:rsidRPr="00813A05" w:rsidDel="00C42F80">
          <w:rPr>
            <w:rFonts w:cstheme="minorHAnsi"/>
            <w:lang w:val="en-US"/>
          </w:rPr>
          <w:delText>improved PTA compared to 2g once daily dosing.</w:delText>
        </w:r>
      </w:del>
    </w:p>
    <w:p w14:paraId="22E48861" w14:textId="77777777" w:rsidR="00C42F80" w:rsidRDefault="00C42F80" w:rsidP="006239D8">
      <w:pPr>
        <w:spacing w:line="480" w:lineRule="auto"/>
        <w:jc w:val="both"/>
        <w:rPr>
          <w:ins w:id="162" w:author="Thomas Duflot" w:date="2024-11-13T16:50:00Z"/>
          <w:b/>
          <w:lang w:val="en-US"/>
        </w:rPr>
      </w:pPr>
    </w:p>
    <w:p w14:paraId="7BA2B427" w14:textId="516B77EC" w:rsidR="00025701" w:rsidRDefault="00025701" w:rsidP="006239D8">
      <w:pPr>
        <w:spacing w:line="480" w:lineRule="auto"/>
        <w:jc w:val="both"/>
        <w:rPr>
          <w:b/>
          <w:lang w:val="en-US"/>
        </w:rPr>
      </w:pPr>
      <w:r>
        <w:rPr>
          <w:b/>
          <w:lang w:val="en-US"/>
        </w:rPr>
        <w:t>Conclusions</w:t>
      </w:r>
      <w:r w:rsidR="009C3E95">
        <w:rPr>
          <w:b/>
          <w:lang w:val="en-US"/>
        </w:rPr>
        <w:t>:</w:t>
      </w:r>
      <w:r w:rsidR="009C3E95">
        <w:rPr>
          <w:lang w:val="en-US"/>
        </w:rPr>
        <w:t xml:space="preserve"> </w:t>
      </w:r>
      <w:del w:id="163" w:author="Thomas Duflot" w:date="2024-11-13T16:43:00Z">
        <w:r w:rsidR="00813A05" w:rsidRPr="00813A05" w:rsidDel="00902366">
          <w:rPr>
            <w:lang w:val="en-US"/>
          </w:rPr>
          <w:delText xml:space="preserve">It is imperative to subject </w:delText>
        </w:r>
      </w:del>
      <w:ins w:id="164" w:author="Thomas Duflot" w:date="2024-11-13T16:46:00Z">
        <w:r w:rsidR="00C42F80" w:rsidRPr="00C42F80">
          <w:rPr>
            <w:lang w:val="en-US"/>
          </w:rPr>
          <w:t>Modeling or quantifying CEF</w:t>
        </w:r>
        <w:r w:rsidR="00C42F80" w:rsidRPr="00D610F1">
          <w:rPr>
            <w:vertAlign w:val="subscript"/>
            <w:lang w:val="en-US"/>
            <w:rPrChange w:id="165" w:author="Thomas Duflot" w:date="2024-11-14T08:44:00Z">
              <w:rPr>
                <w:lang w:val="en-US"/>
              </w:rPr>
            </w:rPrChange>
          </w:rPr>
          <w:t>u</w:t>
        </w:r>
        <w:r w:rsidR="00C42F80" w:rsidRPr="00C42F80">
          <w:rPr>
            <w:lang w:val="en-US"/>
          </w:rPr>
          <w:t xml:space="preserve"> may enhance patient outcomes but requires standardized analytical approaches and further investigation.</w:t>
        </w:r>
      </w:ins>
      <w:del w:id="166" w:author="Thomas Duflot" w:date="2024-11-13T16:46:00Z">
        <w:r w:rsidR="00813A05" w:rsidRPr="00813A05" w:rsidDel="00C42F80">
          <w:rPr>
            <w:lang w:val="en-US"/>
          </w:rPr>
          <w:delText>CEF</w:delText>
        </w:r>
        <w:r w:rsidR="00813A05" w:rsidRPr="00607762" w:rsidDel="00C42F80">
          <w:rPr>
            <w:vertAlign w:val="subscript"/>
            <w:lang w:val="en-US"/>
            <w:rPrChange w:id="167" w:author="DUFLOT, Thomas" w:date="2024-04-08T11:46:00Z">
              <w:rPr>
                <w:lang w:val="en-US"/>
              </w:rPr>
            </w:rPrChange>
          </w:rPr>
          <w:delText>u</w:delText>
        </w:r>
      </w:del>
      <w:ins w:id="168" w:author="DUFLOT, Thomas" w:date="2024-02-21T12:07:00Z">
        <w:del w:id="169" w:author="Thomas Duflot" w:date="2024-11-13T16:46:00Z">
          <w:r w:rsidR="00FA5D55" w:rsidDel="00C42F80">
            <w:rPr>
              <w:lang w:val="en-US"/>
            </w:rPr>
            <w:delText xml:space="preserve"> </w:delText>
          </w:r>
        </w:del>
        <w:del w:id="170" w:author="Thomas Duflot" w:date="2024-11-13T16:43:00Z">
          <w:r w:rsidR="00FA5D55" w:rsidDel="00902366">
            <w:rPr>
              <w:lang w:val="en-US"/>
            </w:rPr>
            <w:delText>concentration</w:delText>
          </w:r>
        </w:del>
      </w:ins>
      <w:del w:id="171" w:author="Thomas Duflot" w:date="2024-11-13T16:43:00Z">
        <w:r w:rsidR="00813A05" w:rsidRPr="00813A05" w:rsidDel="00902366">
          <w:rPr>
            <w:lang w:val="en-US"/>
          </w:rPr>
          <w:delText xml:space="preserve"> modeling to rigorous external validation before considering its implementation in clinical practice.</w:delText>
        </w:r>
      </w:del>
      <w:r>
        <w:rPr>
          <w:b/>
          <w:lang w:val="en-US"/>
        </w:rPr>
        <w:br w:type="page"/>
      </w:r>
    </w:p>
    <w:p w14:paraId="6084C52E" w14:textId="00709F7A" w:rsidR="00447CAA" w:rsidRPr="00206D5F" w:rsidRDefault="00495186" w:rsidP="008F0A59">
      <w:pPr>
        <w:spacing w:line="480" w:lineRule="auto"/>
        <w:jc w:val="both"/>
        <w:rPr>
          <w:b/>
          <w:lang w:val="en-US"/>
        </w:rPr>
      </w:pPr>
      <w:r>
        <w:rPr>
          <w:b/>
          <w:lang w:val="en-US"/>
        </w:rPr>
        <w:t>INTRODUCTION</w:t>
      </w:r>
      <w:r w:rsidR="00447CAA" w:rsidRPr="00206D5F">
        <w:rPr>
          <w:b/>
          <w:lang w:val="en-US"/>
        </w:rPr>
        <w:t xml:space="preserve">: </w:t>
      </w:r>
    </w:p>
    <w:p w14:paraId="33C6CD9F" w14:textId="20E36890" w:rsidR="005E74D9" w:rsidRPr="005E74D9" w:rsidRDefault="006C4CFE" w:rsidP="00F91936">
      <w:pPr>
        <w:spacing w:line="480" w:lineRule="auto"/>
        <w:ind w:firstLine="708"/>
        <w:jc w:val="both"/>
        <w:rPr>
          <w:lang w:val="en-US"/>
        </w:rPr>
      </w:pPr>
      <w:r w:rsidRPr="006C4CFE">
        <w:rPr>
          <w:lang w:val="en-US"/>
        </w:rPr>
        <w:t xml:space="preserve">Ceftriaxone (CEF) is a </w:t>
      </w:r>
      <w:r w:rsidR="0090567A">
        <w:rPr>
          <w:lang w:val="en-US"/>
        </w:rPr>
        <w:t xml:space="preserve">widely-used </w:t>
      </w:r>
      <w:r w:rsidRPr="006C4CFE">
        <w:rPr>
          <w:lang w:val="en-US"/>
        </w:rPr>
        <w:t xml:space="preserve">third-generation beta-lactam antibiotic </w:t>
      </w:r>
      <w:r w:rsidR="0090567A">
        <w:rPr>
          <w:lang w:val="en-US"/>
        </w:rPr>
        <w:t>in</w:t>
      </w:r>
      <w:r w:rsidRPr="006C4CFE">
        <w:rPr>
          <w:lang w:val="en-US"/>
        </w:rPr>
        <w:t xml:space="preserve"> the cephalosporin class</w:t>
      </w:r>
      <w:r w:rsidR="0090567A">
        <w:rPr>
          <w:lang w:val="en-US"/>
        </w:rPr>
        <w:t>. It plays a crucial role in preventing and treating</w:t>
      </w:r>
      <w:r w:rsidRPr="006C4CFE">
        <w:rPr>
          <w:lang w:val="en-US"/>
        </w:rPr>
        <w:t xml:space="preserve"> severe infections </w:t>
      </w:r>
      <w:r w:rsidR="0090567A">
        <w:rPr>
          <w:lang w:val="en-US"/>
        </w:rPr>
        <w:t>like</w:t>
      </w:r>
      <w:r w:rsidRPr="006C4CFE">
        <w:rPr>
          <w:lang w:val="en-US"/>
        </w:rPr>
        <w:t xml:space="preserve"> meningitis, pneumonia, osteoarticular infections, soft tissue infections, and endocarditis. In emergency medical settings, CEF is </w:t>
      </w:r>
      <w:r w:rsidR="0090567A">
        <w:rPr>
          <w:lang w:val="en-US"/>
        </w:rPr>
        <w:t xml:space="preserve">often the </w:t>
      </w:r>
      <w:r w:rsidRPr="006C4CFE">
        <w:rPr>
          <w:lang w:val="en-US"/>
        </w:rPr>
        <w:t>preferred choice for antimicrobial therapy due to its rapid and broad-spectrum activity</w:t>
      </w:r>
      <w:r w:rsidR="00F91936">
        <w:rPr>
          <w:lang w:val="en-US"/>
        </w:rPr>
        <w:t>.</w:t>
      </w:r>
      <w:ins w:id="172" w:author="DUFLOT, Thomas" w:date="2024-02-19T16:17:00Z">
        <w:r w:rsidR="005633B0">
          <w:rPr>
            <w:lang w:val="en-US"/>
          </w:rPr>
          <w:t xml:space="preserve"> </w:t>
        </w:r>
      </w:ins>
      <w:r w:rsidR="005633B0">
        <w:rPr>
          <w:highlight w:val="yellow"/>
          <w:lang w:val="en-US"/>
        </w:rPr>
        <w:fldChar w:fldCharType="begin"/>
      </w:r>
      <w:r w:rsidR="00073B83">
        <w:rPr>
          <w:highlight w:val="yellow"/>
          <w:lang w:val="en-US"/>
        </w:rPr>
        <w:instrText xml:space="preserve"> ADDIN ZOTERO_ITEM CSL_CITATION {"citationID":"sJeLTdLm","properties":{"formattedCitation":"(1)","plainCitation":"(1)","noteIndex":0},"citationItems":[{"id":"yg2Cy3EW/qyKf7Ryk","uris":["http://zotero.org/users/local/tHV96TR7/items/HNS84RP5"],"itemData":{"id":145,"type":"article-journal","abstract":"Severe or life threatening infections are common among patients in the intensive care unit (ICU). Most infections in the ICU are bacterial or fungal in origin and require antimicrobial therapy for clinical resolution. Antibiotics are the cornerstone of therapy for infected critically ill patients. However, antibiotics are often not optimally administered resulting in less favorable patient outcomes including greater mortality. The timing of antibiotics in patients with life threatening infections including sepsis and septic shock is now recognized as one of the most important determinants of survival for this population. Individuals who have a delay in the administration of antibiotic therapy for serious infections can have a doubling or more in their mortality. Additionally, the timing of an appropriate antibiotic regimen, one that is active against the offending pathogens based on in vitro susceptibility, also influences survival. Thus not only is early empiric antibiotic administration important but the selection of those agents is crucial as well. The duration of antibiotic infusions, especially for β-lactams, can also influence antibiotic efficacy by increasing antimicrobial drug exposure for the offending pathogen. However, due to mounting antibiotic resistance, aggressive antimicrobial de-escalation based on microbiology results is necessary to counterbalance the pressures of early broad-spectrum antibiotic therapy. In this review, we examine time related variables impacting antibiotic optimization as it relates to the treatment of life threatening infections in the ICU. In addition to highlighting the importance of antibiotic timing in the ICU we hope to provide an approach to antimicrobials that also minimizes the unnecessary use of these agents. Such approaches will increasingly be linked to advances in molecular microbiology testing and artificial intelligence/machine learning. Such advances should help identify patients needing empiric antibiotic therapy at an earlier time point as well as the specific antibiotics required in order to avoid unnecessary administration of broad-spectrum antibiotics.","container-title":"Critical Care (London, England)","DOI":"10.1186/s13054-021-03787-z","ISSN":"1466-609X","issue":"1","journalAbbreviation":"Crit Care","language":"eng","note":"PMID: 34654462\nPMCID: PMC8518273","page":"360","source":"PubMed","title":"Timing of antibiotic therapy in the ICU","volume":"25","author":[{"family":"Kollef","given":"Marin H."},{"family":"Shorr","given":"Andrew F."},{"family":"Bassetti","given":"Matteo"},{"family":"Timsit","given":"Jean-Francois"},{"family":"Micek","given":"Scott T."},{"family":"Michelson","given":"Andrew P."},{"family":"Garnacho-Montero","given":"Jose"}],"issued":{"date-parts":[["2021",10,15]]}}}],"schema":"https://github.com/citation-style-language/schema/raw/master/csl-citation.json"} </w:instrText>
      </w:r>
      <w:r w:rsidR="005633B0">
        <w:rPr>
          <w:highlight w:val="yellow"/>
          <w:lang w:val="en-US"/>
        </w:rPr>
        <w:fldChar w:fldCharType="separate"/>
      </w:r>
      <w:r w:rsidR="00073B83" w:rsidRPr="00073B83">
        <w:rPr>
          <w:rFonts w:ascii="Calibri" w:hAnsi="Calibri" w:cs="Calibri"/>
        </w:rPr>
        <w:t>(1)</w:t>
      </w:r>
      <w:r w:rsidR="005633B0">
        <w:rPr>
          <w:highlight w:val="yellow"/>
          <w:lang w:val="en-US"/>
        </w:rPr>
        <w:fldChar w:fldCharType="end"/>
      </w:r>
      <w:del w:id="173" w:author="DUFLOT, Thomas" w:date="2024-02-19T16:19:00Z">
        <w:r w:rsidR="00F91936" w:rsidRPr="005633B0" w:rsidDel="005633B0">
          <w:rPr>
            <w:lang w:val="en-US"/>
          </w:rPr>
          <w:delText xml:space="preserve"> </w:delText>
        </w:r>
        <w:r w:rsidR="0050039D" w:rsidDel="005633B0">
          <w:rPr>
            <w:lang w:val="en-US"/>
          </w:rPr>
          <w:fldChar w:fldCharType="begin"/>
        </w:r>
        <w:r w:rsidR="00ED3681" w:rsidRPr="005633B0" w:rsidDel="005633B0">
          <w:rPr>
            <w:lang w:val="en-US"/>
          </w:rPr>
          <w:delInstrText xml:space="preserve"> ADDIN ZOTERO_ITEM CSL_CITATION {"citationID":"sFSEOMxM","properties":{"formattedCitation":"\\super 1\\nosupersub{}","plainCitation":"1","noteIndex":0},"citationItems":[{"id":915,"uris":["http://zotero.org/users/6270923/items/H8L6L2HW"],"itemData":{"id":915,"type":"article-journal","abstract":"Severe or life threatening infections are common among patients in the intensive care unit (ICU). Most infections in the ICU are bacterial or fungal in origin and require antimicrobial therapy for clinical resolution. Antibiotics are the cornerstone of therapy for infected critically ill patients. However, antibiotics are often not optimally administered resulting in less favorable patient outcomes including greater mortality. The timing of antibiotics in patients with life threatening infections including sepsis and septic shock is now recognized as one of the most important determinants of survival for this population. Individuals who have a delay in the administration of antibiotic therapy for serious infections can have a doubling or more in their mortality. Additionally, the timing of an appropriate antibiotic regimen, one that is active against the offending pathogens based on in vitro susceptibility, also influences survival. Thus not only is early empiric antibiotic administration important but the selection of those agents is crucial as well. The duration of antibiotic infusions, especially for </w:delInstrText>
        </w:r>
        <w:r w:rsidR="00ED3681" w:rsidDel="005633B0">
          <w:rPr>
            <w:lang w:val="en-US"/>
          </w:rPr>
          <w:delInstrText>β</w:delInstrText>
        </w:r>
        <w:r w:rsidR="00ED3681" w:rsidRPr="005633B0" w:rsidDel="005633B0">
          <w:rPr>
            <w:lang w:val="en-US"/>
          </w:rPr>
          <w:delInstrText xml:space="preserve">-lactams, can also influence antibiotic efficacy by increasing antimicrobial drug exposure for the offending pathogen. However, due to mounting antibiotic resistance, aggressive antimicrobial de-escalation based on microbiology results is necessary to counterbalance the pressures of early broad-spectrum antibiotic therapy. In this review, we examine time related variables impacting antibiotic optimization as it relates to the treatment of life threatening infections in the ICU. In addition to highlighting the importance of antibiotic timing in the ICU we hope to provide an approach to antimicrobials that also minimizes the unnecessary use of these agents. Such approaches will increasingly be linked to advances in molecular microbiology testing and artificial intelligence/machine learning. Such advances should help identify patients needing empiric antibiotic therapy at an earlier time point as well as the specific antibiotics required in order to avoid unnecessary administration of broad-spectrum antibiotics.","container-title":"Critical Care","DOI":"10.1186/s13054-021-03787-z","ISSN":"1364-8535","issue":"1","journalAbbreviation":"Critical Care","page":"360","source":"BioMed Central","title":"Timing of antibiotic therapy in the ICU","volume":"25","author":[{"family":"Kollef","given":"Marin H."},{"family":"Shorr","given":"Andrew F."},{"family":"Bassetti","given":"Matteo"},{"family":"Timsit","given":"Jean-Francois"},{"family":"Micek","given":"Scott T."},{"family":"Michelson","given":"Andrew P."},{"family":"Garnacho-Montero","given":"Jose"}],"issued":{"date-parts":[["2021",10,15]]}}}],"schema":"https://github.com/citation-style-language/schema/raw/master/csl-citation.json"} </w:delInstrText>
        </w:r>
        <w:r w:rsidR="0050039D" w:rsidDel="005633B0">
          <w:rPr>
            <w:lang w:val="en-US"/>
          </w:rPr>
          <w:fldChar w:fldCharType="separate"/>
        </w:r>
        <w:r w:rsidR="0050039D" w:rsidRPr="005633B0" w:rsidDel="005633B0">
          <w:rPr>
            <w:rFonts w:ascii="Calibri" w:hAnsi="Calibri" w:cs="Calibri"/>
            <w:szCs w:val="24"/>
            <w:vertAlign w:val="superscript"/>
            <w:lang w:val="en-US"/>
          </w:rPr>
          <w:delText>1</w:delText>
        </w:r>
        <w:r w:rsidR="0050039D" w:rsidDel="005633B0">
          <w:rPr>
            <w:lang w:val="en-US"/>
          </w:rPr>
          <w:fldChar w:fldCharType="end"/>
        </w:r>
        <w:r w:rsidR="00F91936" w:rsidRPr="005633B0" w:rsidDel="005633B0">
          <w:rPr>
            <w:lang w:val="en-US"/>
          </w:rPr>
          <w:delText xml:space="preserve"> </w:delText>
        </w:r>
      </w:del>
      <w:r w:rsidR="005E74D9" w:rsidRPr="005633B0">
        <w:rPr>
          <w:lang w:val="en-US"/>
        </w:rPr>
        <w:t xml:space="preserve"> </w:t>
      </w:r>
      <w:r w:rsidRPr="005633B0">
        <w:rPr>
          <w:lang w:val="en-US"/>
        </w:rPr>
        <w:t xml:space="preserve">However, determining the optimal dosing regimen for individual patients </w:t>
      </w:r>
      <w:r w:rsidR="0090567A" w:rsidRPr="005633B0">
        <w:rPr>
          <w:lang w:val="en-US"/>
        </w:rPr>
        <w:t>is a challenge</w:t>
      </w:r>
      <w:r w:rsidRPr="005633B0">
        <w:rPr>
          <w:lang w:val="en-US"/>
        </w:rPr>
        <w:t xml:space="preserve">, primarily because </w:t>
      </w:r>
      <w:del w:id="174" w:author="DUFLOT, Thomas" w:date="2024-02-19T16:28:00Z">
        <w:r w:rsidRPr="005633B0" w:rsidDel="00A63987">
          <w:rPr>
            <w:lang w:val="en-US"/>
          </w:rPr>
          <w:delText>of the drug's</w:delText>
        </w:r>
      </w:del>
      <w:ins w:id="175" w:author="DUFLOT, Thomas" w:date="2024-02-19T16:28:00Z">
        <w:r w:rsidR="00A63987">
          <w:rPr>
            <w:lang w:val="en-US"/>
          </w:rPr>
          <w:t>total ceftriaxone (CEF</w:t>
        </w:r>
        <w:r w:rsidR="00A63987" w:rsidRPr="00A63987">
          <w:rPr>
            <w:vertAlign w:val="subscript"/>
            <w:lang w:val="en-US"/>
            <w:rPrChange w:id="176" w:author="DUFLOT, Thomas" w:date="2024-02-19T16:28:00Z">
              <w:rPr>
                <w:lang w:val="en-US"/>
              </w:rPr>
            </w:rPrChange>
          </w:rPr>
          <w:t>tot</w:t>
        </w:r>
        <w:r w:rsidR="00A63987">
          <w:rPr>
            <w:lang w:val="en-US"/>
          </w:rPr>
          <w:t>) exhibits</w:t>
        </w:r>
      </w:ins>
      <w:r w:rsidRPr="005633B0">
        <w:rPr>
          <w:lang w:val="en-US"/>
        </w:rPr>
        <w:t xml:space="preserve"> nonlinear pharmacokinetics (PK)</w:t>
      </w:r>
      <w:ins w:id="177" w:author="Thomas Duflot" w:date="2024-11-13T17:16:00Z">
        <w:r w:rsidR="00F81B7B">
          <w:rPr>
            <w:lang w:val="en-US"/>
          </w:rPr>
          <w:t>, in co</w:t>
        </w:r>
      </w:ins>
      <w:ins w:id="178" w:author="Thomas Duflot" w:date="2024-11-13T17:17:00Z">
        <w:r w:rsidR="00F81B7B">
          <w:rPr>
            <w:lang w:val="en-US"/>
          </w:rPr>
          <w:t xml:space="preserve">ntrast </w:t>
        </w:r>
      </w:ins>
      <w:ins w:id="179" w:author="Thomas Duflot" w:date="2024-11-13T17:16:00Z">
        <w:r w:rsidR="00F81B7B">
          <w:rPr>
            <w:lang w:val="en-US"/>
          </w:rPr>
          <w:t>to unbound ceftriaxone (CEF</w:t>
        </w:r>
        <w:r w:rsidR="00F81B7B" w:rsidRPr="00F81B7B">
          <w:rPr>
            <w:vertAlign w:val="subscript"/>
            <w:lang w:val="en-US"/>
            <w:rPrChange w:id="180" w:author="Thomas Duflot" w:date="2024-11-13T17:16:00Z">
              <w:rPr>
                <w:lang w:val="en-US"/>
              </w:rPr>
            </w:rPrChange>
          </w:rPr>
          <w:t>u</w:t>
        </w:r>
        <w:r w:rsidR="00F81B7B">
          <w:rPr>
            <w:lang w:val="en-US"/>
          </w:rPr>
          <w:t>)</w:t>
        </w:r>
      </w:ins>
      <w:ins w:id="181" w:author="Thomas Duflot" w:date="2024-11-13T17:17:00Z">
        <w:r w:rsidR="00F81B7B">
          <w:rPr>
            <w:lang w:val="en-US"/>
          </w:rPr>
          <w:t>, which follows linear PK</w:t>
        </w:r>
      </w:ins>
      <w:del w:id="182" w:author="Thomas Duflot" w:date="2024-11-13T17:06:00Z">
        <w:r w:rsidR="005633B0" w:rsidDel="00060DA4">
          <w:rPr>
            <w:lang w:val="en-US"/>
          </w:rPr>
          <w:delText xml:space="preserve"> due to saturable </w:delText>
        </w:r>
      </w:del>
      <w:del w:id="183" w:author="Thomas Duflot" w:date="2024-11-13T16:51:00Z">
        <w:r w:rsidR="005633B0" w:rsidDel="00F4181F">
          <w:rPr>
            <w:lang w:val="en-US"/>
          </w:rPr>
          <w:delText xml:space="preserve">protein </w:delText>
        </w:r>
      </w:del>
      <w:del w:id="184" w:author="Thomas Duflot" w:date="2024-11-13T17:06:00Z">
        <w:r w:rsidR="005633B0" w:rsidDel="00060DA4">
          <w:rPr>
            <w:lang w:val="en-US"/>
          </w:rPr>
          <w:delText>binding</w:delText>
        </w:r>
      </w:del>
      <w:r w:rsidRPr="005633B0">
        <w:rPr>
          <w:lang w:val="en-US"/>
        </w:rPr>
        <w:t>.</w:t>
      </w:r>
      <w:del w:id="185" w:author="Thomas Duflot" w:date="2024-11-14T08:47:00Z">
        <w:r w:rsidR="005633B0" w:rsidDel="00D610F1">
          <w:rPr>
            <w:lang w:val="en-US"/>
          </w:rPr>
          <w:delText xml:space="preserve"> </w:delText>
        </w:r>
        <w:r w:rsidR="00A63987" w:rsidDel="00D610F1">
          <w:rPr>
            <w:lang w:val="en-US"/>
          </w:rPr>
          <w:fldChar w:fldCharType="begin"/>
        </w:r>
        <w:r w:rsidR="00D610F1" w:rsidDel="00D610F1">
          <w:rPr>
            <w:lang w:val="en-US"/>
          </w:rPr>
          <w:delInstrText xml:space="preserve"> ADDIN ZOTERO_ITEM CSL_CITATION {"citationID":"5EJ7LrFR","properties":{"formattedCitation":"\\super 2\\nosupersub{}","plainCitation":"2","noteIndex":0},"citationItems":[{"id":"yg2Cy3EW/A0ckZxcs","uris":["http://zotero.org/users/local/tHV96TR7/items/JCR4ETU8"],"itemData":{"id":149,"type":"article-journal","abstract":"The kinetics of ceftriaxone, a cephalosporin, was studied in six healthy subjects who received bolus injections of 150, 500, and 1,500 mg intravenously in a random crossover fashion. Although total drug concentration time profiles after all doses could be described by biexponential equation, simple compartment analysis was inappropriate because a disproportional increase in the area under the total drug concentration time curves occurred with dose. This resulted in a dose-dependent increase in total systemic clearance (ClTS) from 9.7 ml/min at the 150-mg dose to 13 ml/min at the 1500-mg dose. The dose-dependent changes in ClTS could be explained in terms of the concentration-dependent plasma protein binding of ceftriaxone (fplasma ranging from 0.04 to 0.167), because the area under the free drug concentration time curves (AUCFO-infinity) increased proportionately to dose. Mean total clearance with reference to free (unbound) ceftriaxone (ClFS) was constant at 255 ml/min. Calculated mean renal clearance with reference to free ceftriaxone (ClFR) was 173 ml/min, or slightly more than the average glomerular filtration rate in humans. Mean plasma ceftriaxone t1/2 was not influenced by dose and averaged 8 hr. This biological t1/2 is by far the longest ever for a cephalosporin in healthy subjects.","container-title":"Clinical Pharmacology and Therapeutics","DOI":"10.1038/clpt.1981.90","ISSN":"0009-9236","issue":"5","journalAbbreviation":"Clin Pharmacol Ther","language":"eng","note":"PMID: 7053242","page":"650-657","source":"PubMed","title":"Effects of concentration-dependent plasma protein binding on ceftriaxone kinetics","volume":"29","author":[{"family":"Stoeckel","given":"K."},{"family":"McNamara","given":"P. J."},{"family":"Brandt","given":"R."},{"family":"Plozza-Nottebrock","given":"H."},{"family":"Ziegler","given":"W. H."}],"issued":{"date-parts":[["1981",5]]}}}],"schema":"https://github.com/citation-style-language/schema/raw/master/csl-citation.json"} </w:delInstrText>
        </w:r>
        <w:r w:rsidR="00A63987" w:rsidDel="00D610F1">
          <w:rPr>
            <w:lang w:val="en-US"/>
          </w:rPr>
          <w:fldChar w:fldCharType="separate"/>
        </w:r>
        <w:r w:rsidR="00A63987" w:rsidRPr="00A63987" w:rsidDel="00D610F1">
          <w:rPr>
            <w:rFonts w:ascii="Calibri" w:hAnsi="Calibri" w:cs="Calibri"/>
            <w:szCs w:val="24"/>
            <w:vertAlign w:val="superscript"/>
            <w:lang w:val="en-US"/>
            <w:rPrChange w:id="186" w:author="DUFLOT, Thomas" w:date="2024-02-19T16:30:00Z">
              <w:rPr>
                <w:rFonts w:ascii="Calibri" w:hAnsi="Calibri" w:cs="Calibri"/>
                <w:szCs w:val="24"/>
                <w:vertAlign w:val="superscript"/>
              </w:rPr>
            </w:rPrChange>
          </w:rPr>
          <w:delText>2</w:delText>
        </w:r>
        <w:r w:rsidR="00A63987" w:rsidDel="00D610F1">
          <w:rPr>
            <w:lang w:val="en-US"/>
          </w:rPr>
          <w:fldChar w:fldCharType="end"/>
        </w:r>
      </w:del>
      <w:ins w:id="187" w:author="DUFLOT, Thomas" w:date="2024-02-19T16:35:00Z">
        <w:del w:id="188" w:author="Thomas Duflot" w:date="2024-11-14T08:47:00Z">
          <w:r w:rsidR="00A63987" w:rsidRPr="00A63987" w:rsidDel="00D610F1">
            <w:rPr>
              <w:vertAlign w:val="superscript"/>
              <w:lang w:val="en-US"/>
              <w:rPrChange w:id="189" w:author="DUFLOT, Thomas" w:date="2024-02-19T16:35:00Z">
                <w:rPr>
                  <w:lang w:val="en-US"/>
                </w:rPr>
              </w:rPrChange>
            </w:rPr>
            <w:delText>,</w:delText>
          </w:r>
        </w:del>
      </w:ins>
      <w:del w:id="190" w:author="DUFLOT, Thomas" w:date="2024-02-19T16:35:00Z">
        <w:r w:rsidR="005633B0" w:rsidDel="00A63987">
          <w:rPr>
            <w:lang w:val="en-US"/>
          </w:rPr>
          <w:delText xml:space="preserve"> </w:delText>
        </w:r>
      </w:del>
      <w:del w:id="191" w:author="Thomas Duflot" w:date="2024-11-14T08:47:00Z">
        <w:r w:rsidR="00A63987" w:rsidDel="00D610F1">
          <w:rPr>
            <w:lang w:val="en-US"/>
          </w:rPr>
          <w:fldChar w:fldCharType="begin"/>
        </w:r>
        <w:r w:rsidR="00D610F1" w:rsidDel="00D610F1">
          <w:rPr>
            <w:lang w:val="en-US"/>
          </w:rPr>
          <w:delInstrText xml:space="preserve"> ADDIN ZOTERO_ITEM CSL_CITATION {"citationID":"Nl7V4wZI","properties":{"formattedCitation":"\\super 3\\nosupersub{}","plainCitation":"3","noteIndex":0},"citationItems":[{"id":"yg2Cy3EW/asOlBmz4","uris":["http://zotero.org/users/local/tHV96TR7/items/67E7LSH8"],"itemData":{"id":148,"type":"article-journal","abstract":"The total (bound and unbound) plasma concentration time profiles following the three intravenous doses of Rocephin® (150, 500 and 1,500 mg) declined in a biphasic manner. A simple compartment analysis was inappropriate since a dose-disproportional increase in the area under the total drug concentration time curves (AUCT10––8) occurred. This resulted in unstable, dose-dependent total systemic clearance (9.7–13.0 ml/min) and volume of distribution (7.0–8.6 litres) values. The dose-dependent pharmacokinetic changes could be completely explained in terms of the concentration-dependent plasma protein binding (fp ranging from 0.04 to 0.17 in the concentration range from 0.5 to 300 μ g/ml). Hence, the pharmacokinetics of free (unbound) Rocephin was linear and dose-independent. With reference to free (unbound) drug the mean total clearance was 255 ml/min and the mean renal clearance about 160 ml/min. The renal clearance was therewith slightly higher than the average glomerular filtration rate in man (</w:delInstrText>
        </w:r>
        <w:r w:rsidR="00D610F1" w:rsidDel="00D610F1">
          <w:rPr>
            <w:rFonts w:ascii="Cambria Math" w:hAnsi="Cambria Math" w:cs="Cambria Math"/>
            <w:lang w:val="en-US"/>
          </w:rPr>
          <w:delInstrText>∼</w:delInstrText>
        </w:r>
        <w:r w:rsidR="00D610F1" w:rsidDel="00D610F1">
          <w:rPr>
            <w:lang w:val="en-US"/>
          </w:rPr>
          <w:delInstrText xml:space="preserve">125 ml/min). Consequently the coadministration of probenecid (1 g) had no effect on the pharmacokinetics of Rocephin. The mean plasma half-life of Rocephin was not influenced by dose and averaged 8 h. It was therewith the longest ever reported one for a cephalosporin in healthy volunteers.","container-title":"Chemotherapy","DOI":"10.1159/000238028","ISSN":"0009-3157","issue":"Suppl. 1","journalAbbreviation":"Chemotherapy","page":"42-46","source":"Silverchair","title":"Pharmacokinetics of Rocephin®, a Highly Active New Cephalosporin with an Exceptionally Long Biological Half-Life","volume":"27","author":[{"family":"Stoeckel","given":"K."}],"issued":{"date-parts":[["2009",9,8]]}}}],"schema":"https://github.com/citation-style-language/schema/raw/master/csl-citation.json"} </w:delInstrText>
        </w:r>
        <w:r w:rsidR="00A63987" w:rsidDel="00D610F1">
          <w:rPr>
            <w:lang w:val="en-US"/>
          </w:rPr>
          <w:fldChar w:fldCharType="separate"/>
        </w:r>
        <w:r w:rsidR="00A63987" w:rsidRPr="00A63987" w:rsidDel="00D610F1">
          <w:rPr>
            <w:rFonts w:ascii="Calibri" w:hAnsi="Calibri" w:cs="Calibri"/>
            <w:szCs w:val="24"/>
            <w:vertAlign w:val="superscript"/>
            <w:lang w:val="en-US"/>
            <w:rPrChange w:id="192" w:author="DUFLOT, Thomas" w:date="2024-02-19T16:32:00Z">
              <w:rPr>
                <w:rFonts w:ascii="Calibri" w:hAnsi="Calibri" w:cs="Calibri"/>
                <w:szCs w:val="24"/>
                <w:vertAlign w:val="superscript"/>
              </w:rPr>
            </w:rPrChange>
          </w:rPr>
          <w:delText>3</w:delText>
        </w:r>
        <w:r w:rsidR="00A63987" w:rsidDel="00D610F1">
          <w:rPr>
            <w:lang w:val="en-US"/>
          </w:rPr>
          <w:fldChar w:fldCharType="end"/>
        </w:r>
      </w:del>
      <w:ins w:id="193" w:author="Thomas Duflot" w:date="2024-11-14T08:48:00Z">
        <w:r w:rsidR="00D610F1">
          <w:rPr>
            <w:lang w:val="en-US"/>
          </w:rPr>
          <w:t xml:space="preserve"> </w:t>
        </w:r>
      </w:ins>
      <w:r w:rsidR="00D610F1">
        <w:rPr>
          <w:lang w:val="en-US"/>
        </w:rPr>
        <w:fldChar w:fldCharType="begin"/>
      </w:r>
      <w:r w:rsidR="00115FA9">
        <w:rPr>
          <w:lang w:val="en-US"/>
        </w:rPr>
        <w:instrText xml:space="preserve"> ADDIN ZOTERO_ITEM CSL_CITATION {"citationID":"Mogb4ZRG","properties":{"formattedCitation":"(2, 3)","plainCitation":"(2, 3)","noteIndex":0},"citationItems":[{"id":165,"uris":["http://zotero.org/users/local/CULfEDKS/items/ZAU8VEDJ"],"itemData":{"id":165,"type":"article-journal","abstract":"Pharmacokinetics of the investigational cephalosporin ceftriaxone were studied after 30-min intravenous infusions of three ascending single doses of 0.5, 1, and 2 g crossed over in 12 normal subjects. Serially collected plasma and urine samples were analyzed for ceftriaxone by high-performance liquid chromatography. Plasma concentration-time profiles were characterized by a linear two-compartment open model with the following respective mean (+/- standard deviation) parameters at 0.5-, 1-, and 2-g dose levels: elimination half-life, 6.5 +/- 0.7, 6.2 +/- 0.8, and 5.9 +/- 0.7 h; apparent volume of distribution, 8.5 +/- 1.1, 9.0 +/- 1.1, and 10.1 +/- 1.0 liters; and plasma clearance, 929 +/- 150, 1,007 +/- 130, and 1,190 +/- 150 ml/h. The respective renal excretion parameters were as follows: renal clearance, 373 +/- 60, 399 +/- 50, and 533 +/- 128 ml/h; and percentage of dose excreted unchanged in the 48-h urine samples, 41 +/- 8, 39 +/- 5, and 43 +/- 10. The 6-h elimination half-life of ceftriaxone was 2- to 10-fold longer than those reported for marketed and other known investigational cephalosporins. The small dose-related increases in the apparent volume of distribution and clearance parameters can be explainhe 48-h urine samples, 41 +/- 8, 39 +/- 5, and 43 +/- 10. The 6-h elimination half-life of ceftriaxone was 2- to 10-fold longer than those reported for marketed and other known investigational cephalosporins. The small dose-related increases in the apparent volume of distribution and clearance parameters can be explainhe 48-h urine samples, 41 +/- 8, 39 +/- 5, and 43 +/- 10. The 6-h elimination half-life of ceftriaxone was 2- to 10-fold longer than those reported for marketed and other known investigational cephalosporins. The small dose-related increases in the apparent volume of distribution and clearance parameters can be explained by the concentration-dependent plasma protein binding of ceftriaxone in humans. The impact of the small dose-dependent changes in the pharmacokinetics of ceftriaxone is anticipated to be of negligible clinical significance.","container-title":"Antimicrobial Agents and Chemotherapy","DOI":"10.1128/AAC.20.5.634","ISSN":"0066-4804","issue":"5","journalAbbreviation":"Antimicrob Agents Chemother","language":"eng","note":"PMID: 6275779\nPMCID: PMC181765","page":"634-641","source":"PubMed","title":"Pharmacokinetics of ceftriaxone in humans","volume":"20","author":[{"family":"Patel","given":"I. H."},{"family":"Chen","given":"S."},{"family":"Parsonnet","given":"M."},{"family":"Hackman","given":"M. R."},{"family":"Brooks","given":"M. A."},{"family":"Konikoff","given":"J."},{"family":"Kaplan","given":"S. A."}],"issued":{"date-parts":[["1981",11]]}}},{"id":168,"uris":["http://zotero.org/users/local/CULfEDKS/items/EENQ3L6L"],"itemData":{"id":168,"type":"article-journal","abstract":"This study aimed to evaluate ceftriaxone pharmacokinetics that affects the achievement of targets in the treatment of critically ill children (meningitis, pneumonia, urinary tract infection, peritonitis, and infective endocarditis( who were admitted to Zagazig University Pediatric hospital in Egypt to monitor for the drug adverse effects.","container-title":"European Journal of Pediatrics","DOI":"10.1007/s00431-023-05091-0","ISSN":"1432-1076","issue":"10","journalAbbreviation":"Eur J Pediatr","language":"en","page":"4407-4420","source":"Springer Link","title":"Evaluation of ceftriaxone pharmacokinetics in hospitalized Egyptian pediatric patients","volume":"182","author":[{"family":"Eldougdoug","given":"Mohamed W."},{"family":"Youssef","given":"Doaa M."},{"family":"El-Shal","given":"Amal S."},{"family":"Sharaf","given":"Yasmine Ahmed"},{"family":"Raparla","given":"Sridivya"},{"family":"Jasti","given":"Bhaskara R."},{"family":"Elnahas","given":"Hanan M."}],"issued":{"date-parts":[["2023",10,1]]}}}],"schema":"https://github.com/citation-style-language/schema/raw/master/csl-citation.json"} </w:instrText>
      </w:r>
      <w:r w:rsidR="00D610F1">
        <w:rPr>
          <w:lang w:val="en-US"/>
        </w:rPr>
        <w:fldChar w:fldCharType="separate"/>
      </w:r>
      <w:r w:rsidR="00115FA9" w:rsidRPr="00115FA9">
        <w:rPr>
          <w:rFonts w:ascii="Calibri" w:hAnsi="Calibri" w:cs="Calibri"/>
        </w:rPr>
        <w:t>(2, 3)</w:t>
      </w:r>
      <w:r w:rsidR="00D610F1">
        <w:rPr>
          <w:lang w:val="en-US"/>
        </w:rPr>
        <w:fldChar w:fldCharType="end"/>
      </w:r>
      <w:r w:rsidR="005E74D9" w:rsidRPr="005633B0">
        <w:rPr>
          <w:lang w:val="en-US"/>
        </w:rPr>
        <w:t xml:space="preserve"> </w:t>
      </w:r>
      <w:r w:rsidRPr="006C4CFE">
        <w:rPr>
          <w:lang w:val="en-US"/>
        </w:rPr>
        <w:t>In cases of severe sepsis and septic shock, the PK of CEF</w:t>
      </w:r>
      <w:ins w:id="194" w:author="DUFLOT, Thomas" w:date="2024-02-19T16:33:00Z">
        <w:r w:rsidR="00A63987" w:rsidRPr="00A63987">
          <w:rPr>
            <w:vertAlign w:val="subscript"/>
            <w:lang w:val="en-US"/>
            <w:rPrChange w:id="195" w:author="DUFLOT, Thomas" w:date="2024-02-19T16:33:00Z">
              <w:rPr>
                <w:lang w:val="en-US"/>
              </w:rPr>
            </w:rPrChange>
          </w:rPr>
          <w:t>tot</w:t>
        </w:r>
      </w:ins>
      <w:r w:rsidRPr="006C4CFE">
        <w:rPr>
          <w:lang w:val="en-US"/>
        </w:rPr>
        <w:t xml:space="preserve"> undergoes significant modifications</w:t>
      </w:r>
      <w:del w:id="196" w:author="DUFLOT, Thomas" w:date="2024-02-19T16:33:00Z">
        <w:r w:rsidRPr="006C4CFE" w:rsidDel="00A63987">
          <w:rPr>
            <w:lang w:val="en-US"/>
          </w:rPr>
          <w:delText>, with</w:delText>
        </w:r>
      </w:del>
      <w:ins w:id="197" w:author="DUFLOT, Thomas" w:date="2024-02-19T16:33:00Z">
        <w:r w:rsidR="00A63987">
          <w:rPr>
            <w:lang w:val="en-US"/>
          </w:rPr>
          <w:t xml:space="preserve"> due to</w:t>
        </w:r>
      </w:ins>
      <w:r w:rsidRPr="006C4CFE">
        <w:rPr>
          <w:lang w:val="en-US"/>
        </w:rPr>
        <w:t xml:space="preserve"> altered parameters such as </w:t>
      </w:r>
      <w:del w:id="198" w:author="Thomas Duflot" w:date="2024-11-13T16:51:00Z">
        <w:r w:rsidRPr="006C4CFE" w:rsidDel="00F4181F">
          <w:rPr>
            <w:lang w:val="en-US"/>
          </w:rPr>
          <w:delText>protein binding</w:delText>
        </w:r>
      </w:del>
      <w:ins w:id="199" w:author="Thomas Duflot" w:date="2024-11-13T16:51:00Z">
        <w:r w:rsidR="00F4181F">
          <w:rPr>
            <w:lang w:val="en-US"/>
          </w:rPr>
          <w:t>hypoalbuminemia</w:t>
        </w:r>
      </w:ins>
      <w:r w:rsidRPr="006C4CFE">
        <w:rPr>
          <w:lang w:val="en-US"/>
        </w:rPr>
        <w:t xml:space="preserve">, renal </w:t>
      </w:r>
      <w:del w:id="200" w:author="Thomas Duflot" w:date="2024-11-13T16:51:00Z">
        <w:r w:rsidRPr="006C4CFE" w:rsidDel="00F4181F">
          <w:rPr>
            <w:lang w:val="en-US"/>
          </w:rPr>
          <w:delText>clearance</w:delText>
        </w:r>
      </w:del>
      <w:ins w:id="201" w:author="Thomas Duflot" w:date="2024-11-13T16:51:00Z">
        <w:r w:rsidR="00F4181F">
          <w:rPr>
            <w:lang w:val="en-US"/>
          </w:rPr>
          <w:t>dysf</w:t>
        </w:r>
      </w:ins>
      <w:ins w:id="202" w:author="Thomas Duflot" w:date="2024-11-13T16:52:00Z">
        <w:r w:rsidR="00F4181F">
          <w:rPr>
            <w:lang w:val="en-US"/>
          </w:rPr>
          <w:t>unction</w:t>
        </w:r>
      </w:ins>
      <w:ins w:id="203" w:author="Thomas Duflot" w:date="2024-11-13T17:06:00Z">
        <w:r w:rsidR="00060DA4">
          <w:rPr>
            <w:lang w:val="en-US"/>
          </w:rPr>
          <w:t>,</w:t>
        </w:r>
      </w:ins>
      <w:del w:id="204" w:author="Thomas Duflot" w:date="2024-11-13T16:52:00Z">
        <w:r w:rsidRPr="006C4CFE" w:rsidDel="00F4181F">
          <w:rPr>
            <w:lang w:val="en-US"/>
          </w:rPr>
          <w:delText>,</w:delText>
        </w:r>
      </w:del>
      <w:r w:rsidRPr="006C4CFE">
        <w:rPr>
          <w:lang w:val="en-US"/>
        </w:rPr>
        <w:t xml:space="preserve"> and </w:t>
      </w:r>
      <w:del w:id="205" w:author="Thomas Duflot" w:date="2024-11-13T16:52:00Z">
        <w:r w:rsidRPr="006C4CFE" w:rsidDel="00F4181F">
          <w:rPr>
            <w:lang w:val="en-US"/>
          </w:rPr>
          <w:delText>volume of distribution</w:delText>
        </w:r>
      </w:del>
      <w:ins w:id="206" w:author="Thomas Duflot" w:date="2024-11-13T16:52:00Z">
        <w:r w:rsidR="00F4181F">
          <w:rPr>
            <w:lang w:val="en-US"/>
          </w:rPr>
          <w:t>fluid extravasation</w:t>
        </w:r>
      </w:ins>
      <w:r w:rsidR="00F91936">
        <w:rPr>
          <w:lang w:val="en-US"/>
        </w:rPr>
        <w:t>.</w:t>
      </w:r>
      <w:ins w:id="207" w:author="Thomas Duflot" w:date="2024-11-14T08:49:00Z">
        <w:r w:rsidR="00D610F1">
          <w:rPr>
            <w:lang w:val="en-US"/>
          </w:rPr>
          <w:t xml:space="preserve"> </w:t>
        </w:r>
      </w:ins>
      <w:r w:rsidR="00D610F1">
        <w:rPr>
          <w:lang w:val="en-US"/>
        </w:rPr>
        <w:fldChar w:fldCharType="begin"/>
      </w:r>
      <w:r w:rsidR="00073B83">
        <w:rPr>
          <w:lang w:val="en-US"/>
        </w:rPr>
        <w:instrText xml:space="preserve"> ADDIN ZOTERO_ITEM CSL_CITATION {"citationID":"499VSbkE","properties":{"formattedCitation":"(4)","plainCitation":"(4)","noteIndex":0},"citationItems":[{"id":73,"uris":["http://zotero.org/users/local/CULfEDKS/items/VH7XD59G"],"itemData":{"id":73,"type":"article-journal","abstract":"OBJECTIVE: To discuss the altered pharmacokinetic properties of selected antibiotics in critically ill patients and to develop basic dose adjustment principles for this patient population.\nDATA SOURCES: PubMed, EMBASE, and the Cochrane-Controlled Trial Register.\nSTUDY SELECTION: Relevant papers that reported pharmacokinetics of selected antibiotic classes in critically ill patients and antibiotic pharmacodynamic properties were reviewed. Antibiotics and/or antibiotic classes reviewed included aminoglycosides, beta-lactams (including carbapenems), glycopeptides, fluoroquinolones, tigecycline, linezolid, lincosamides, and colistin.\nDATA SYNTHESIS: Antibiotics can be broadly categorized according to their solubility characteristics which can, in turn, help describe possible altered pharmacokinetics that can be caused by the pathophysiological changes common to critical illness. Hydrophilic antibiotics (e.g., aminoglycosides, beta-lactams, glycopeptides, and colistin) are mostly affected with the pathphysiological changes observed in critically ill patients with increased volumes of distribution and altered drug clearance (related to changes in creatinine clearance). Lipophilic antibiotics (e.g., fluoroquinolones, macrolides, tigecycline, and lincosamides) have lesser volume of distribution alterations, but may develop altered drug clearances. Using antibiotic pharmacodynamic bacterial kill characteristics, altered dosing regimens can be devised that also account for such pharmacokinetic changes.\nCONCLUSIONS: Knowledge of antibiotic pharmacodynamic properties and the potential altered antibiotic pharmacokinetics in critically ill patients can allow the intensivist to develop individualized dosing regimens. Specifically, for renally cleared drugs, measured creatinine clearance can be used to drive many dose adjustments. Maximizing clinical outcomes and minimizing antibiotic resistance using individualized doses may be best achieved with therapeutic drug monitoring.","container-title":"Critical Care Medicine","DOI":"10.1097/CCM.0b013e3181961bff","ISSN":"1530-0293","issue":"3","journalAbbreviation":"Crit Care Med","language":"eng","note":"PMID: 19237886","page":"840-851; quiz 859","source":"PubMed","title":"Pharmacokinetic issues for antibiotics in the critically ill patient","volume":"37","author":[{"family":"Roberts","given":"Jason A."},{"family":"Lipman","given":"Jeffrey"}],"issued":{"date-parts":[["2009",3]]}}}],"schema":"https://github.com/citation-style-language/schema/raw/master/csl-citation.json"} </w:instrText>
      </w:r>
      <w:r w:rsidR="00D610F1">
        <w:rPr>
          <w:lang w:val="en-US"/>
        </w:rPr>
        <w:fldChar w:fldCharType="separate"/>
      </w:r>
      <w:r w:rsidR="00073B83" w:rsidRPr="00073B83">
        <w:rPr>
          <w:rFonts w:ascii="Calibri" w:hAnsi="Calibri" w:cs="Calibri"/>
        </w:rPr>
        <w:t>(4)</w:t>
      </w:r>
      <w:r w:rsidR="00D610F1">
        <w:rPr>
          <w:lang w:val="en-US"/>
        </w:rPr>
        <w:fldChar w:fldCharType="end"/>
      </w:r>
      <w:del w:id="208" w:author="DUFLOT, Thomas" w:date="2024-02-19T16:35:00Z">
        <w:r w:rsidR="00F91936" w:rsidDel="00A63987">
          <w:rPr>
            <w:lang w:val="en-US"/>
          </w:rPr>
          <w:delText xml:space="preserve"> </w:delText>
        </w:r>
        <w:r w:rsidR="0050039D" w:rsidDel="00A63987">
          <w:rPr>
            <w:lang w:val="en-US"/>
          </w:rPr>
          <w:fldChar w:fldCharType="begin"/>
        </w:r>
        <w:r w:rsidR="00A63987" w:rsidDel="00A63987">
          <w:rPr>
            <w:lang w:val="en-US"/>
          </w:rPr>
          <w:delInstrText xml:space="preserve"> ADDIN ZOTERO_ITEM CSL_CITATION {"citationID":"z9c15yL4","properties":{"formattedCitation":"\\super 4,5\\nosupersub{}","plainCitation":"4,5","noteIndex":0},"citationItems":[{"id":158,"uris":["http://zotero.org/users/local/tHV96TR7/items/JAIB8G6A"],"itemData":{"id":158,"type":"article-journal","abstract":"Sepsis and septic shock are accompanied by profound changes in the organism that may alter both the pharmacokinetics and the pharmacodynamics of drugs. This review elaborates on the mechanisms by which sepsis-induced pathophysiological changes may influence pharmacological processes. Drug absorption following intramuscular, subcutaneous, transdermal and oral administration may be reduced due to a decreased perfusion of muscles, skin and splanchnic organs. Compromised tissue perfusion may also affect drug distribution, resulting in a decrease of distribution volume. On the other hand, the increase in capillary permeability and interstitial oedema during sepsis and septic shock may enhance drug distribution. Changes in plasma protein binding, body water, tissue mass and pH may also affect drug distribution. For basic drugs that are bound to the acute phase reactant alpha(1)-acid glycoprotein, the increase in plasma concentration of this protein will result in a decreased distribution volume. The opposite may be observed for drugs that are extensively bound to albumin, as the latter protein decreases during septic conditions. For many drugs, the liver is the main organ for metabolism. The determinants of hepatic clearance of drugs are liver blood flow, drug binding in plasma and the activity of the metabolic enzymes; each of these may be influenced by sepsis and septic shock. For high extraction drugs, clearance is mainly flow-dependent, and sepsis-induced liver hypoperfusion may result in a decreased clearance. For low extraction drugs, clearance is determined by the degree of plasma binding and the activity of the metabolic enzymes. Oxidative metabolism via the cytochrome P450 enzyme system is an important clearance mechanism for many drugs, and has been shown to be markedly affected in septic conditions, resulting in decreased drug clearance. The kidneys are an important excretion pathway for many drugs. Renal failure, which often accompanies sepsis and septic shock, will result in accumulation of both parent drug and its metabolites. Changes in drug effect during septic conditions may theoretically result from changes in pharmacodynamics due to changes in the affinity of the receptor for the drug or alterations in the intrinsic activity at the receptor. The lack of valid pharmacological studies in patients with sepsis and septic shock makes drug administration in these patients a difficult challenge. The patient's underlying pathophysiological condition may guide individual dosage selection, which may be guided by measuring plasma concentration or drug effect.","container-title":"Clinical Pharmacokinetics","DOI":"10.2165/00003088-200241140-00002","ISSN":"0312-5963","issue":"14","journalAbbreviation":"Clin Pharmacokinet","language":"eng","note":"PMID: 12405864","page":"1135-1151","source":"PubMed","title":"Pharmacokinetic and pharmacodynamic considerations when treating patients with sepsis and septic shock","volume":"41","author":[{"family":"De Paepe","given":"Peter"},{"family":"Belpaire","given":"Frans M."},{"family":"Buylaert","given":"Walter A."}],"issued":{"date-parts":[["2002"]]}}},{"id":160,"uris":["http://zotero.org/users/local/tHV96TR7/items/KVEUTNMJ"],"itemData":{"id":160,"type":"article-journal","abstract":"Effective antimicrobial therapy remains paramount to successful treatment of patients with critical illness, such as pneumonia and sepsis. Unfortunately, critically ill patients often exhibit altered pharmacokinetics and pharmacodynamics (PK/PD) that make this endeavor challenging. Particularly in sepsis, alterations in volume of distribution (Vd) and protein binding lead to unpredictable effects on serum levels of various antimicrobials. Additionally, metabolic pathways and excretion may be significantly impacted due to end-organ failure. These dynamic factors may increase the likelihood of deleterious effects such as treatment failure or toxicity. Meeting these challenging scenarios has led to various strategies meant to improve clinical cure without untoward consequences. Vancomycin and β-lactam antimicrobials are frequently utilized and have been the focus of dose optimization strategies including extended infusion (EI) or continuous infusion (CI). Available data suggests that administration of vancomycin by CI may reduce the risk of nephrotoxicity without increasing the risk of treatment failure, although retrospective data are largely utilized in supporting this method. Other efforts to optimize vancomycin have focused on transitioning from trough-based therapeutic drug monitoring (TDM) to area-under-the-curve: minimum inhibitory concentration (AUC:MIC) ratios. Despite the creation of more user-friendly methods of calculation and data suggesting reduced rates of nephrotoxicity, widespread implementation is limited, in part due to clinician comfort. Use of β-lactams in patients with sepsis is similarly problematic due to observational data demonstrating fluctuations in serum levels in the setting of critical illness. Implementing TDM of agents such as piperacillin-tazobactam, cefepime, and meropenem has been suggested as a method of improving time above MIC (T &gt;MIC). This practice is limited by the lack of access to commercial assays and the failure of rigorous studies to demonstrate improved treatment success. Clinicians should be aware of these challenges and should refine their dosing strategies based on individualized patient factors to reduce treatment failure.","container-title":"Seminars in Respiratory and Critical Care Medicine","DOI":"10.1055/s-0041-1740972","ISSN":"1098-9048","issue":"1","journalAbbreviation":"Semin Respir Crit Care Med","language":"eng","note":"PMID: 35172362","page":"125-130","source":"PubMed","title":"Antibiotic Optimization in the Intensive Care Unit","volume":"43","author":[{"family":"Lizza","given":"Bryan D."},{"family":"Raush","given":"Nick"},{"family":"Micek","given":"Scott T."}],"issued":{"date-parts":[["2022",2]]}},"label":"page"}],"schema":"https://github.com/citation-style-language/schema/raw/master/csl-citation.json"} </w:delInstrText>
        </w:r>
        <w:r w:rsidR="0050039D" w:rsidDel="00A63987">
          <w:rPr>
            <w:lang w:val="en-US"/>
          </w:rPr>
          <w:fldChar w:fldCharType="separate"/>
        </w:r>
        <w:r w:rsidR="00A63987" w:rsidRPr="00A63987" w:rsidDel="00A63987">
          <w:rPr>
            <w:rFonts w:ascii="Calibri" w:hAnsi="Calibri" w:cs="Calibri"/>
            <w:szCs w:val="24"/>
            <w:vertAlign w:val="superscript"/>
            <w:lang w:val="en-US"/>
            <w:rPrChange w:id="209" w:author="DUFLOT, Thomas" w:date="2024-02-19T16:35:00Z">
              <w:rPr>
                <w:rFonts w:ascii="Calibri" w:hAnsi="Calibri" w:cs="Calibri"/>
                <w:szCs w:val="24"/>
                <w:vertAlign w:val="superscript"/>
              </w:rPr>
            </w:rPrChange>
          </w:rPr>
          <w:delText>4,5</w:delText>
        </w:r>
        <w:r w:rsidR="0050039D" w:rsidDel="00A63987">
          <w:rPr>
            <w:lang w:val="en-US"/>
          </w:rPr>
          <w:fldChar w:fldCharType="end"/>
        </w:r>
      </w:del>
      <w:ins w:id="210" w:author="DUFLOT, Thomas" w:date="2024-02-19T16:35:00Z">
        <w:r w:rsidR="00A63987">
          <w:rPr>
            <w:lang w:val="en-US"/>
          </w:rPr>
          <w:t xml:space="preserve"> </w:t>
        </w:r>
      </w:ins>
      <w:del w:id="211" w:author="Thomas Duflot" w:date="2024-11-14T08:48:00Z">
        <w:r w:rsidR="00A63987" w:rsidDel="00D610F1">
          <w:rPr>
            <w:lang w:val="en-US"/>
          </w:rPr>
          <w:fldChar w:fldCharType="begin"/>
        </w:r>
        <w:r w:rsidR="00D610F1" w:rsidDel="00D610F1">
          <w:rPr>
            <w:lang w:val="en-US"/>
          </w:rPr>
          <w:delInstrText xml:space="preserve"> ADDIN ZOTERO_ITEM CSL_CITATION {"citationID":"P5f9TyZJ","properties":{"formattedCitation":"\\super 3\\nosupersub{}","plainCitation":"3","noteIndex":0},"citationItems":[{"id":"yg2Cy3EW/0z7Dan4i","uris":["http://zotero.org/users/local/tHV96TR7/items/KVEUTNMJ"],"itemData":{"id":160,"type":"article-journal","abstract":"Effective antimicrobial therapy remains paramount to successful treatment of patients with critical illness, such as pneumonia and sepsis. Unfortunately, critically ill patients often exhibit altered pharmacokinetics and pharmacodynamics (PK/PD) that make this endeavor challenging. Particularly in sepsis, alterations in volume of distribution (Vd) and protein binding lead to unpredictable effects on serum levels of various antimicrobials. Additionally, metabolic pathways and excretion may be significantly impacted due to end-organ failure. These dynamic factors may increase the likelihood of deleterious effects such as treatment failure or toxicity. Meeting these challenging scenarios has led to various strategies meant to improve clinical cure without untoward consequences. Vancomycin and β-lactam antimicrobials are frequently utilized and have been the focus of dose optimization strategies including extended infusion (EI) or continuous infusion (CI). Available data suggests that administration of vancomycin by CI may reduce the risk of nephrotoxicity without increasing the risk of treatment failure, although retrospective data are largely utilized in supporting this method. Other efforts to optimize vancomycin have focused on transitioning from trough-based therapeutic drug monitoring (TDM) to area-under-the-curve: minimum inhibitory concentration (AUC:MIC) ratios. Despite the creation of more user-friendly methods of calculation and data suggesting reduced rates of nephrotoxicity, widespread implementation is limited, in part due to clinician comfort. Use of β-lactams in patients with sepsis is similarly problematic due to observational data demonstrating fluctuations in serum levels in the setting of critical illness. Implementing TDM of agents such as piperacillin-tazobactam, cefepime, and meropenem has been suggested as a method of improving time above MIC (T &gt;MIC). This practice is limited by the lack of access to commercial assays and the failure of rigorous studies to demonstrate improved treatment success. Clinicians should be aware of these challenges and should refine their dosing strategies based on individualized patient factors to reduce treatment failure.","container-title":"Seminars in Respiratory and Critical Care Medicine","DOI":"10.1055/s-0041-1740972","ISSN":"1098-9048","issue":"1","journalAbbreviation":"Semin Respir Crit Care Med","language":"eng","note":"PMID: 35172362","page":"125-130","source":"PubMed","title":"Antibiotic Optimization in the Intensive Care Unit","volume":"43","author":[{"family":"Lizza","given":"Bryan D."},{"family":"Raush","given":"Nick"},{"family":"Micek","given":"Scott T."}],"issued":{"date-parts":[["2022",2]]}}}],"schema":"https://github.com/citation-style-language/schema/raw/master/csl-citation.json"} </w:delInstrText>
        </w:r>
        <w:r w:rsidR="00A63987" w:rsidDel="00D610F1">
          <w:rPr>
            <w:lang w:val="en-US"/>
          </w:rPr>
          <w:fldChar w:fldCharType="separate"/>
        </w:r>
        <w:r w:rsidR="00D610F1" w:rsidRPr="00D610F1" w:rsidDel="00D610F1">
          <w:rPr>
            <w:rFonts w:ascii="Calibri" w:hAnsi="Calibri" w:cs="Calibri"/>
            <w:szCs w:val="24"/>
            <w:vertAlign w:val="superscript"/>
          </w:rPr>
          <w:delText>3</w:delText>
        </w:r>
        <w:r w:rsidR="00A63987" w:rsidDel="00D610F1">
          <w:rPr>
            <w:lang w:val="en-US"/>
          </w:rPr>
          <w:fldChar w:fldCharType="end"/>
        </w:r>
      </w:del>
      <w:ins w:id="212" w:author="DUFLOT, Thomas" w:date="2024-02-19T16:35:00Z">
        <w:del w:id="213" w:author="Thomas Duflot" w:date="2024-11-14T08:48:00Z">
          <w:r w:rsidR="00A63987" w:rsidRPr="00A63987" w:rsidDel="00D610F1">
            <w:rPr>
              <w:vertAlign w:val="superscript"/>
              <w:lang w:val="en-US"/>
              <w:rPrChange w:id="214" w:author="DUFLOT, Thomas" w:date="2024-02-19T16:35:00Z">
                <w:rPr>
                  <w:lang w:val="en-US"/>
                </w:rPr>
              </w:rPrChange>
            </w:rPr>
            <w:delText>,</w:delText>
          </w:r>
        </w:del>
      </w:ins>
      <w:del w:id="215" w:author="Thomas Duflot" w:date="2024-11-14T08:48:00Z">
        <w:r w:rsidR="00A63987" w:rsidDel="00D610F1">
          <w:rPr>
            <w:lang w:val="en-US"/>
          </w:rPr>
          <w:fldChar w:fldCharType="begin"/>
        </w:r>
        <w:r w:rsidR="00D610F1" w:rsidDel="00D610F1">
          <w:rPr>
            <w:lang w:val="en-US"/>
          </w:rPr>
          <w:delInstrText xml:space="preserve"> ADDIN ZOTERO_ITEM CSL_CITATION {"citationID":"ykm1qvzj","properties":{"formattedCitation":"\\super 2\\nosupersub{}","plainCitation":"2","noteIndex":0},"citationItems":[{"id":"yg2Cy3EW/ym71awmt","uris":["http://zotero.org/users/local/tHV96TR7/items/JAIB8G6A"],"itemData":{"id":158,"type":"article-journal","abstract":"Sepsis and septic shock are accompanied by profound changes in the organism that may alter both the pharmacokinetics and the pharmacodynamics of drugs. This review elaborates on the mechanisms by which sepsis-induced pathophysiological changes may influence pharmacological processes. Drug absorption following intramuscular, subcutaneous, transdermal and oral administration may be reduced due to a decreased perfusion of muscles, skin and splanchnic organs. Compromised tissue perfusion may also affect drug distribution, resulting in a decrease of distribution volume. On the other hand, the increase in capillary permeability and interstitial oedema during sepsis and septic shock may enhance drug distribution. Changes in plasma protein binding, body water, tissue mass and pH may also affect drug distribution. For basic drugs that are bound to the acute phase reactant alpha(1)-acid glycoprotein, the increase in plasma concentration of this protein will result in a decreased distribution volume. The opposite may be observed for drugs that are extensively bound to albumin, as the latter protein decreases during septic conditions. For many drugs, the liver is the main organ for metabolism. The determinants of hepatic clearance of drugs are liver blood flow, drug binding in plasma and the activity of the metabolic enzymes; each of these may be influenced by sepsis and septic shock. For high extraction drugs, clearance is mainly flow-dependent, and sepsis-induced liver hypoperfusion may result in a decreased clearance. For low extraction drugs, clearance is determined by the degree of plasma binding and the activity of the metabolic enzymes. Oxidative metabolism via the cytochrome P450 enzyme system is an important clearance mechanism for many drugs, and has been shown to be markedly affected in septic conditions, resulting in decreased drug clearance. The kidneys are an important excretion pathway for many drugs. Renal failure, which often accompanies sepsis and septic shock, will result in accumulation of both parent drug and its metabolites. Changes in drug effect during septic conditions may theoretically result from changes in pharmacodynamics due to changes in the affinity of the receptor for the drug or alterations in the intrinsic activity at the receptor. The lack of valid pharmacological studies in patients with sepsis and septic shock makes drug administration in these patients a difficult challenge. The patient's underlying pathophysiological condition may guide individual dosage selection, which may be guided by measuring plasma concentration or drug effect.","container-title":"Clinical Pharmacokinetics","DOI":"10.2165/00003088-200241140-00002","ISSN":"0312-5963","issue":"14","journalAbbreviation":"Clin Pharmacokinet","language":"eng","note":"PMID: 12405864","page":"1135-1151","source":"PubMed","title":"Pharmacokinetic and pharmacodynamic considerations when treating patients with sepsis and septic shock","volume":"41","author":[{"family":"De Paepe","given":"Peter"},{"family":"Belpaire","given":"Frans M."},{"family":"Buylaert","given":"Walter A."}],"issued":{"date-parts":[["2002"]]}}}],"schema":"https://github.com/citation-style-language/schema/raw/master/csl-citation.json"} </w:delInstrText>
        </w:r>
        <w:r w:rsidR="00A63987" w:rsidDel="00D610F1">
          <w:rPr>
            <w:lang w:val="en-US"/>
          </w:rPr>
          <w:fldChar w:fldCharType="separate"/>
        </w:r>
        <w:r w:rsidR="00D610F1" w:rsidRPr="00D610F1" w:rsidDel="00D610F1">
          <w:rPr>
            <w:rFonts w:ascii="Calibri" w:hAnsi="Calibri" w:cs="Calibri"/>
            <w:szCs w:val="24"/>
            <w:vertAlign w:val="superscript"/>
          </w:rPr>
          <w:delText>2</w:delText>
        </w:r>
        <w:r w:rsidR="00A63987" w:rsidDel="00D610F1">
          <w:rPr>
            <w:lang w:val="en-US"/>
          </w:rPr>
          <w:fldChar w:fldCharType="end"/>
        </w:r>
        <w:r w:rsidR="005E74D9" w:rsidRPr="005E74D9" w:rsidDel="00D610F1">
          <w:rPr>
            <w:lang w:val="en-US"/>
          </w:rPr>
          <w:delText xml:space="preserve"> </w:delText>
        </w:r>
      </w:del>
      <w:del w:id="216" w:author="DUFLOT, Thomas" w:date="2024-02-19T17:12:00Z">
        <w:r w:rsidRPr="006C4CFE" w:rsidDel="00AB7C1C">
          <w:rPr>
            <w:lang w:val="en-US"/>
          </w:rPr>
          <w:delText>Moreover, in critically ill patients, organ failure can further impair hepatic and renal clearance</w:delText>
        </w:r>
        <w:r w:rsidR="00F91936" w:rsidDel="00AB7C1C">
          <w:rPr>
            <w:lang w:val="en-US"/>
          </w:rPr>
          <w:delText>.</w:delText>
        </w:r>
        <w:r w:rsidR="0050039D" w:rsidDel="00AB7C1C">
          <w:rPr>
            <w:lang w:val="en-US"/>
          </w:rPr>
          <w:fldChar w:fldCharType="begin"/>
        </w:r>
        <w:r w:rsidR="00A63987" w:rsidDel="00AB7C1C">
          <w:rPr>
            <w:lang w:val="en-US"/>
          </w:rPr>
          <w:delInstrText xml:space="preserve"> ADDIN ZOTERO_ITEM CSL_CITATION {"citationID":"ytEoo0yP","properties":{"formattedCitation":"\\super 6\\nosupersub{}","plainCitation":"6","noteIndex":0},"citationItems":[{"id":"y8C1ehpl/X8g10BCv","uris":["http://zotero.org/users/6270923/items/J6UF4WWQ"],"itemData":{"id":922,"type":"article-journal","abstract":"OBJECTIVE: To discuss the altered pharmacokinetic properties of selected antibiotics in critically ill patients and to develop basic dose adjustment principles for this patient population.\nDATA SOURCES: PubMed, EMBASE, and the Cochrane-Controlled Trial Register.\nSTUDY SELECTION: Relevant papers that reported pharmacokinetics of selected antibiotic classes in critically ill patients and antibiotic pharmacodynamic properties were reviewed. Antibiotics and/or antibiotic classes reviewed included aminoglycosides, beta-lactams (including carbapenems), glycopeptides, fluoroquinolones, tigecycline, linezolid, lincosamides, and colistin.\nDATA SYNTHESIS: Antibiotics can be broadly categorized according to their solubility characteristics which can, in turn, help describe possible altered pharmacokinetics that can be caused by the pathophysiological changes common to critical illness. Hydrophilic antibiotics (e.g., aminoglycosides, beta-lactams, glycopeptides, and colistin) are mostly affected with the pathphysiological changes observed in critically ill patients with increased volumes of distribution and altered drug clearance (related to changes in creatinine clearance). Lipophilic antibiotics (e.g., fluoroquinolones, macrolides, tigecycline, and lincosamides) have lesser volume of distribution alterations, but may develop altered drug clearances. Using antibiotic pharmacodynamic bacterial kill characteristics, altered dosing regimens can be devised that also account for such pharmacokinetic changes.\nCONCLUSIONS: Knowledge of antibiotic pharmacodynamic properties and the potential altered antibiotic pharmacokinetics in critically ill patients can allow the intensivist to develop individualized dosing regimens. Specifically, for renally cleared drugs, measured creatinine clearance can be used to drive many dose adjustments. Maximizing clinical outcomes and minimizing antibiotic resistance using individualized doses may be best achieved with therapeutic drug monitoring.","container-title":"Critical Care Medicine","DOI":"10.1097/CCM.0b013e3181961bff","ISSN":"1530-0293","issue":"3","journalAbbreviation":"Crit Care Med","language":"eng","note":"PMID: 19237886","page":"840-851; quiz 859","source":"PubMed","title":"Pharmacokinetic issues for antibiotics in the critically ill patient","volume":"37","author":[{"family":"Roberts","given":"Jason A."},{"family":"Lipman","given":"Jeffrey"}],"issued":{"date-parts":[["2009",3]]}}}],"schema":"https://github.com/citation-style-language/schema/raw/master/csl-citation.json"} </w:delInstrText>
        </w:r>
        <w:r w:rsidR="0050039D" w:rsidDel="00AB7C1C">
          <w:rPr>
            <w:lang w:val="en-US"/>
          </w:rPr>
          <w:fldChar w:fldCharType="separate"/>
        </w:r>
        <w:r w:rsidR="00A63987" w:rsidRPr="00A63987" w:rsidDel="00AB7C1C">
          <w:rPr>
            <w:rFonts w:ascii="Calibri" w:hAnsi="Calibri" w:cs="Calibri"/>
            <w:szCs w:val="24"/>
            <w:vertAlign w:val="superscript"/>
            <w:lang w:val="en-US"/>
            <w:rPrChange w:id="217" w:author="DUFLOT, Thomas" w:date="2024-02-19T16:36:00Z">
              <w:rPr>
                <w:rFonts w:ascii="Calibri" w:hAnsi="Calibri" w:cs="Calibri"/>
                <w:szCs w:val="24"/>
                <w:vertAlign w:val="superscript"/>
              </w:rPr>
            </w:rPrChange>
          </w:rPr>
          <w:delText>6</w:delText>
        </w:r>
        <w:r w:rsidR="0050039D" w:rsidDel="00AB7C1C">
          <w:rPr>
            <w:lang w:val="en-US"/>
          </w:rPr>
          <w:fldChar w:fldCharType="end"/>
        </w:r>
        <w:r w:rsidR="00786C8E" w:rsidDel="00AB7C1C">
          <w:rPr>
            <w:lang w:val="en-US"/>
          </w:rPr>
          <w:delText xml:space="preserve"> </w:delText>
        </w:r>
      </w:del>
      <w:r w:rsidRPr="006C4CFE">
        <w:rPr>
          <w:lang w:val="en-US"/>
        </w:rPr>
        <w:t>Understanding the pharmacodynamic</w:t>
      </w:r>
      <w:r w:rsidR="00CD63A9">
        <w:rPr>
          <w:lang w:val="en-US"/>
        </w:rPr>
        <w:t xml:space="preserve"> (PD)</w:t>
      </w:r>
      <w:r w:rsidRPr="006C4CFE">
        <w:rPr>
          <w:lang w:val="en-US"/>
        </w:rPr>
        <w:t xml:space="preserve"> properties of antibiotics and the potential changes in their </w:t>
      </w:r>
      <w:r w:rsidR="0090567A">
        <w:rPr>
          <w:lang w:val="en-US"/>
        </w:rPr>
        <w:t>PK</w:t>
      </w:r>
      <w:r w:rsidRPr="006C4CFE">
        <w:rPr>
          <w:lang w:val="en-US"/>
        </w:rPr>
        <w:t xml:space="preserve"> in such critical conditions is essential for tailoring individualized dosing regimens</w:t>
      </w:r>
      <w:r w:rsidR="00F91936">
        <w:rPr>
          <w:lang w:val="en-US"/>
        </w:rPr>
        <w:t xml:space="preserve">. </w:t>
      </w:r>
      <w:r w:rsidR="0050039D">
        <w:rPr>
          <w:lang w:val="en-US"/>
        </w:rPr>
        <w:fldChar w:fldCharType="begin"/>
      </w:r>
      <w:r w:rsidR="00073B83">
        <w:rPr>
          <w:lang w:val="en-US"/>
        </w:rPr>
        <w:instrText xml:space="preserve"> ADDIN ZOTERO_ITEM CSL_CITATION {"citationID":"bNyDoi7P","properties":{"formattedCitation":"(5)","plainCitation":"(5)","noteIndex":0},"citationItems":[{"id":"yg2Cy3EW/XvZOhrNm","uris":["http://zotero.org/users/local/tHV96TR7/items/QGIHGUAZ"],"itemData":{"id":162,"type":"article-journal","abstract":"Beta-lactams (BL) are the first line agents for the antibiotic management of critically ill patients with sepsis or septic shock. BL are hydrophilic antibiotics particularly subject to unpredictable concentrations in the context of critical illness because of pharmacokinetic (PK) and pharmacodynamics (PD) alterations. Thus, during the last decade, the literature focusing on the interest of BL therapeutic drug monitoring (TDM) in the intensive care unit (ICU) setting has been exponential. Moreover, recent guidelines strongly encourage to optimize BL therapy using a PK/PD approach with TDM. Unfortunately, several barriers exist regarding TDM access and interpretation. Consequently, adherence to routine TDM in ICU remains quite low. Lastly, recent clinical studies failed to demonstrate any improvement in mortality with the use of TDM in ICU patients. This review will first aim at explaining the value and complexity of the TDM process when translating it to critically ill patient bedside management, interpretating the results of clinical studies and discussion of the points which need to be addressed before conducting further TDM studies on clinical outcomes. In a second time, this review will focus on the future aspects of TDM integrating toxicodynamics, model informed precision dosing (MIPD) and “at risk” ICU populations that deserve further investigations to demonstrate positive clinical outcomes.","container-title":"Antibiotics","DOI":"10.3390/antibiotics12040681","ISSN":"2079-6382","issue":"4","journalAbbreviation":"Antibiotics (Basel)","note":"PMID: 37107043\nPMCID: PMC10135361","page":"681","source":"PubMed Central","title":"The Current Status and Future Perspectives of Beta-Lactam Therapeutic Drug Monitoring in Critically Ill Patients","volume":"12","author":[{"family":"Novy","given":"Emmanuel"},{"family":"Martinière","given":"Hugo"},{"family":"Roger","given":"Claire"}],"issued":{"date-parts":[["2023",3,30]]}}}],"schema":"https://github.com/citation-style-language/schema/raw/master/csl-citation.json"} </w:instrText>
      </w:r>
      <w:r w:rsidR="0050039D">
        <w:rPr>
          <w:lang w:val="en-US"/>
        </w:rPr>
        <w:fldChar w:fldCharType="separate"/>
      </w:r>
      <w:r w:rsidR="00073B83" w:rsidRPr="00073B83">
        <w:rPr>
          <w:rFonts w:ascii="Calibri" w:hAnsi="Calibri" w:cs="Calibri"/>
        </w:rPr>
        <w:t>(5)</w:t>
      </w:r>
      <w:r w:rsidR="0050039D">
        <w:rPr>
          <w:lang w:val="en-US"/>
        </w:rPr>
        <w:fldChar w:fldCharType="end"/>
      </w:r>
      <w:r w:rsidR="005E74D9" w:rsidRPr="005E74D9">
        <w:rPr>
          <w:lang w:val="en-US"/>
        </w:rPr>
        <w:t xml:space="preserve"> </w:t>
      </w:r>
      <w:del w:id="218" w:author="Thomas Duflot" w:date="2024-11-13T17:08:00Z">
        <w:r w:rsidR="004F6D42" w:rsidRPr="004F6D42" w:rsidDel="00060DA4">
          <w:rPr>
            <w:lang w:val="en-US"/>
          </w:rPr>
          <w:delText xml:space="preserve">Since </w:delText>
        </w:r>
      </w:del>
      <w:r w:rsidR="004F6D42" w:rsidRPr="004F6D42">
        <w:rPr>
          <w:lang w:val="en-US"/>
        </w:rPr>
        <w:t>CEF has a high</w:t>
      </w:r>
      <w:ins w:id="219" w:author="Thomas Duflot" w:date="2024-11-13T17:08:00Z">
        <w:r w:rsidR="00060DA4">
          <w:rPr>
            <w:lang w:val="en-US"/>
          </w:rPr>
          <w:t>, saturable</w:t>
        </w:r>
      </w:ins>
      <w:r w:rsidR="004F6D42" w:rsidRPr="004F6D42">
        <w:rPr>
          <w:lang w:val="en-US"/>
        </w:rPr>
        <w:t xml:space="preserve"> binding affinity to plasma</w:t>
      </w:r>
      <w:r w:rsidR="004F6D42">
        <w:rPr>
          <w:lang w:val="en-US"/>
        </w:rPr>
        <w:t xml:space="preserve"> proteins, </w:t>
      </w:r>
      <w:del w:id="220" w:author="Thomas Duflot" w:date="2024-11-13T17:08:00Z">
        <w:r w:rsidR="004F6D42" w:rsidDel="00060DA4">
          <w:rPr>
            <w:lang w:val="en-US"/>
          </w:rPr>
          <w:delText xml:space="preserve">particularly </w:delText>
        </w:r>
      </w:del>
      <w:ins w:id="221" w:author="Thomas Duflot" w:date="2024-11-13T17:08:00Z">
        <w:r w:rsidR="00060DA4">
          <w:rPr>
            <w:lang w:val="en-US"/>
          </w:rPr>
          <w:t xml:space="preserve">especially </w:t>
        </w:r>
      </w:ins>
      <w:r w:rsidR="004F6D42">
        <w:rPr>
          <w:lang w:val="en-US"/>
        </w:rPr>
        <w:t>albumin</w:t>
      </w:r>
      <w:ins w:id="222" w:author="Thomas Duflot" w:date="2024-11-13T17:08:00Z">
        <w:r w:rsidR="00060DA4">
          <w:rPr>
            <w:lang w:val="en-US"/>
          </w:rPr>
          <w:t>. Consequently</w:t>
        </w:r>
      </w:ins>
      <w:del w:id="223" w:author="Thomas Duflot" w:date="2024-11-13T17:08:00Z">
        <w:r w:rsidR="004F6D42" w:rsidDel="00060DA4">
          <w:rPr>
            <w:lang w:val="en-US"/>
          </w:rPr>
          <w:delText>,</w:delText>
        </w:r>
        <w:r w:rsidR="004F6D42" w:rsidRPr="004F6D42" w:rsidDel="00060DA4">
          <w:rPr>
            <w:lang w:val="en-US"/>
          </w:rPr>
          <w:delText xml:space="preserve"> in a saturable manner</w:delText>
        </w:r>
      </w:del>
      <w:r w:rsidR="004F6D42" w:rsidRPr="004F6D42">
        <w:rPr>
          <w:lang w:val="en-US"/>
        </w:rPr>
        <w:t xml:space="preserve">, increases in </w:t>
      </w:r>
      <w:del w:id="224" w:author="Thomas Duflot" w:date="2024-11-13T17:09:00Z">
        <w:r w:rsidR="004F6D42" w:rsidRPr="004F6D42" w:rsidDel="00060DA4">
          <w:rPr>
            <w:lang w:val="en-US"/>
          </w:rPr>
          <w:delText>total ceftriaxone (</w:delText>
        </w:r>
      </w:del>
      <w:r w:rsidR="004F6D42" w:rsidRPr="004F6D42">
        <w:rPr>
          <w:lang w:val="en-US"/>
        </w:rPr>
        <w:t>CEF</w:t>
      </w:r>
      <w:r w:rsidR="004F6D42" w:rsidRPr="00607762">
        <w:rPr>
          <w:vertAlign w:val="subscript"/>
          <w:lang w:val="en-US"/>
          <w:rPrChange w:id="225" w:author="DUFLOT, Thomas" w:date="2024-04-08T11:46:00Z">
            <w:rPr>
              <w:lang w:val="en-US"/>
            </w:rPr>
          </w:rPrChange>
        </w:rPr>
        <w:t>t</w:t>
      </w:r>
      <w:ins w:id="226" w:author="DUFLOT, Thomas" w:date="2024-04-08T11:46:00Z">
        <w:r w:rsidR="00607762" w:rsidRPr="00607762">
          <w:rPr>
            <w:vertAlign w:val="subscript"/>
            <w:lang w:val="en-US"/>
            <w:rPrChange w:id="227" w:author="DUFLOT, Thomas" w:date="2024-04-08T11:46:00Z">
              <w:rPr>
                <w:lang w:val="en-US"/>
              </w:rPr>
            </w:rPrChange>
          </w:rPr>
          <w:t>ot</w:t>
        </w:r>
      </w:ins>
      <w:del w:id="228" w:author="Thomas Duflot" w:date="2024-11-13T17:09:00Z">
        <w:r w:rsidR="004F6D42" w:rsidRPr="004F6D42" w:rsidDel="00060DA4">
          <w:rPr>
            <w:lang w:val="en-US"/>
          </w:rPr>
          <w:delText>)</w:delText>
        </w:r>
      </w:del>
      <w:r w:rsidR="004F6D42" w:rsidRPr="004F6D42">
        <w:rPr>
          <w:lang w:val="en-US"/>
        </w:rPr>
        <w:t xml:space="preserve"> concentration and/or </w:t>
      </w:r>
      <w:del w:id="229" w:author="DUFLOT, Thomas" w:date="2024-02-19T17:40:00Z">
        <w:r w:rsidR="004F6D42" w:rsidDel="00510FAA">
          <w:rPr>
            <w:lang w:val="en-US"/>
          </w:rPr>
          <w:delText>a decrease in</w:delText>
        </w:r>
      </w:del>
      <w:ins w:id="230" w:author="DUFLOT, Thomas" w:date="2024-02-19T17:40:00Z">
        <w:r w:rsidR="00510FAA">
          <w:rPr>
            <w:lang w:val="en-US"/>
          </w:rPr>
          <w:t>hypo</w:t>
        </w:r>
      </w:ins>
      <w:del w:id="231" w:author="DUFLOT, Thomas" w:date="2024-02-19T17:40:00Z">
        <w:r w:rsidR="004F6D42" w:rsidDel="00510FAA">
          <w:rPr>
            <w:lang w:val="en-US"/>
          </w:rPr>
          <w:delText xml:space="preserve"> </w:delText>
        </w:r>
      </w:del>
      <w:r w:rsidR="004F6D42" w:rsidRPr="004F6D42">
        <w:rPr>
          <w:lang w:val="en-US"/>
        </w:rPr>
        <w:t>albumin</w:t>
      </w:r>
      <w:ins w:id="232" w:author="DUFLOT, Thomas" w:date="2024-02-19T17:40:00Z">
        <w:r w:rsidR="00510FAA">
          <w:rPr>
            <w:lang w:val="en-US"/>
          </w:rPr>
          <w:t xml:space="preserve">emia, a common condition in critically ill patients, </w:t>
        </w:r>
      </w:ins>
      <w:del w:id="233" w:author="DUFLOT, Thomas" w:date="2024-02-19T17:40:00Z">
        <w:r w:rsidR="004F6D42" w:rsidRPr="004F6D42" w:rsidDel="00510FAA">
          <w:rPr>
            <w:lang w:val="en-US"/>
          </w:rPr>
          <w:delText xml:space="preserve"> lev</w:delText>
        </w:r>
        <w:r w:rsidR="004F6D42" w:rsidDel="00510FAA">
          <w:rPr>
            <w:lang w:val="en-US"/>
          </w:rPr>
          <w:delText xml:space="preserve">els </w:delText>
        </w:r>
      </w:del>
      <w:del w:id="234" w:author="Thomas Duflot" w:date="2024-11-13T17:09:00Z">
        <w:r w:rsidR="004F6D42" w:rsidDel="00060DA4">
          <w:rPr>
            <w:lang w:val="en-US"/>
          </w:rPr>
          <w:delText xml:space="preserve">may lead to an increase </w:delText>
        </w:r>
      </w:del>
      <w:ins w:id="235" w:author="Thomas Duflot" w:date="2024-11-13T17:09:00Z">
        <w:r w:rsidR="00060DA4">
          <w:rPr>
            <w:lang w:val="en-US"/>
          </w:rPr>
          <w:t xml:space="preserve">can raise the fraction of </w:t>
        </w:r>
      </w:ins>
      <w:del w:id="236" w:author="Thomas Duflot" w:date="2024-11-13T17:09:00Z">
        <w:r w:rsidR="004F6D42" w:rsidDel="00060DA4">
          <w:rPr>
            <w:lang w:val="en-US"/>
          </w:rPr>
          <w:delText xml:space="preserve">in </w:delText>
        </w:r>
      </w:del>
      <w:ins w:id="237" w:author="DUFLOT, Thomas" w:date="2024-02-19T17:41:00Z">
        <w:del w:id="238" w:author="Thomas Duflot" w:date="2024-11-13T17:17:00Z">
          <w:r w:rsidR="00510FAA" w:rsidDel="00F81B7B">
            <w:rPr>
              <w:lang w:val="en-US"/>
            </w:rPr>
            <w:delText xml:space="preserve">unbound </w:delText>
          </w:r>
        </w:del>
        <w:del w:id="239" w:author="Thomas Duflot" w:date="2024-11-13T17:09:00Z">
          <w:r w:rsidR="00510FAA" w:rsidDel="00060DA4">
            <w:rPr>
              <w:lang w:val="en-US"/>
            </w:rPr>
            <w:delText xml:space="preserve">fraction of </w:delText>
          </w:r>
        </w:del>
      </w:ins>
      <w:del w:id="240" w:author="Thomas Duflot" w:date="2024-11-13T17:17:00Z">
        <w:r w:rsidR="004F6D42" w:rsidDel="00F81B7B">
          <w:rPr>
            <w:lang w:val="en-US"/>
          </w:rPr>
          <w:delText>CEF</w:delText>
        </w:r>
      </w:del>
      <w:ins w:id="241" w:author="Thomas Duflot" w:date="2024-11-13T17:09:00Z">
        <w:r w:rsidR="00060DA4">
          <w:rPr>
            <w:lang w:val="en-US"/>
          </w:rPr>
          <w:t>CEF</w:t>
        </w:r>
        <w:r w:rsidR="00060DA4" w:rsidRPr="00060DA4">
          <w:rPr>
            <w:vertAlign w:val="subscript"/>
            <w:lang w:val="en-US"/>
            <w:rPrChange w:id="242" w:author="Thomas Duflot" w:date="2024-11-13T17:09:00Z">
              <w:rPr>
                <w:lang w:val="en-US"/>
              </w:rPr>
            </w:rPrChange>
          </w:rPr>
          <w:t>u</w:t>
        </w:r>
      </w:ins>
      <w:del w:id="243" w:author="DUFLOT, Thomas" w:date="2024-02-19T17:41:00Z">
        <w:r w:rsidR="004F6D42" w:rsidDel="00510A64">
          <w:rPr>
            <w:lang w:val="en-US"/>
          </w:rPr>
          <w:delText>u</w:delText>
        </w:r>
      </w:del>
      <w:ins w:id="244" w:author="Thomas Duflot" w:date="2024-11-13T17:10:00Z">
        <w:r w:rsidR="00060DA4">
          <w:rPr>
            <w:lang w:val="en-US"/>
          </w:rPr>
          <w:t xml:space="preserve">. This </w:t>
        </w:r>
      </w:ins>
      <w:del w:id="245" w:author="Thomas Duflot" w:date="2024-11-13T17:10:00Z">
        <w:r w:rsidR="004F6D42" w:rsidDel="00060DA4">
          <w:rPr>
            <w:lang w:val="en-US"/>
          </w:rPr>
          <w:delText xml:space="preserve"> thus </w:delText>
        </w:r>
      </w:del>
      <w:del w:id="246" w:author="DUFLOT, Thomas" w:date="2024-02-19T17:41:00Z">
        <w:r w:rsidR="004F6D42" w:rsidDel="00510A64">
          <w:rPr>
            <w:lang w:val="en-US"/>
          </w:rPr>
          <w:delText>affecting CEF</w:delText>
        </w:r>
        <w:r w:rsidR="00F91936" w:rsidDel="00510A64">
          <w:rPr>
            <w:lang w:val="en-US"/>
          </w:rPr>
          <w:delText>’s</w:delText>
        </w:r>
        <w:r w:rsidR="004F6D42" w:rsidDel="00510A64">
          <w:rPr>
            <w:lang w:val="en-US"/>
          </w:rPr>
          <w:delText xml:space="preserve"> PK</w:delText>
        </w:r>
      </w:del>
      <w:ins w:id="247" w:author="DUFLOT, Thomas" w:date="2024-02-19T17:41:00Z">
        <w:del w:id="248" w:author="Thomas Duflot" w:date="2024-11-13T17:10:00Z">
          <w:r w:rsidR="00510A64" w:rsidDel="00060DA4">
            <w:rPr>
              <w:lang w:val="en-US"/>
            </w:rPr>
            <w:delText>leading to an increase</w:delText>
          </w:r>
        </w:del>
      </w:ins>
      <w:ins w:id="249" w:author="Thomas Duflot" w:date="2024-11-13T17:10:00Z">
        <w:r w:rsidR="00060DA4">
          <w:rPr>
            <w:lang w:val="en-US"/>
          </w:rPr>
          <w:t>increase leads to a higher</w:t>
        </w:r>
      </w:ins>
      <w:ins w:id="250" w:author="DUFLOT, Thomas" w:date="2024-02-19T17:41:00Z">
        <w:del w:id="251" w:author="Thomas Duflot" w:date="2024-11-13T17:10:00Z">
          <w:r w:rsidR="00510A64" w:rsidDel="00060DA4">
            <w:rPr>
              <w:lang w:val="en-US"/>
            </w:rPr>
            <w:delText xml:space="preserve"> in </w:delText>
          </w:r>
        </w:del>
      </w:ins>
      <w:ins w:id="252" w:author="Thomas Duflot" w:date="2024-11-13T17:10:00Z">
        <w:r w:rsidR="00060DA4">
          <w:rPr>
            <w:lang w:val="en-US"/>
          </w:rPr>
          <w:t xml:space="preserve"> </w:t>
        </w:r>
      </w:ins>
      <w:ins w:id="253" w:author="DUFLOT, Thomas" w:date="2024-02-19T17:41:00Z">
        <w:r w:rsidR="00510A64">
          <w:rPr>
            <w:lang w:val="en-US"/>
          </w:rPr>
          <w:t xml:space="preserve">apparent volume of distribution and </w:t>
        </w:r>
      </w:ins>
      <w:ins w:id="254" w:author="Thomas Duflot" w:date="2024-11-13T17:10:00Z">
        <w:r w:rsidR="00060DA4">
          <w:rPr>
            <w:lang w:val="en-US"/>
          </w:rPr>
          <w:t xml:space="preserve">enhanced </w:t>
        </w:r>
      </w:ins>
      <w:ins w:id="255" w:author="DUFLOT, Thomas" w:date="2024-02-19T17:41:00Z">
        <w:r w:rsidR="00510A64">
          <w:rPr>
            <w:lang w:val="en-US"/>
          </w:rPr>
          <w:t>clearance resulting in</w:t>
        </w:r>
        <w:del w:id="256" w:author="Thomas Duflot" w:date="2024-11-13T17:10:00Z">
          <w:r w:rsidR="00510A64" w:rsidDel="00060DA4">
            <w:rPr>
              <w:lang w:val="en-US"/>
            </w:rPr>
            <w:delText xml:space="preserve"> a</w:delText>
          </w:r>
        </w:del>
        <w:r w:rsidR="00510A64">
          <w:rPr>
            <w:lang w:val="en-US"/>
          </w:rPr>
          <w:t xml:space="preserve"> lower </w:t>
        </w:r>
      </w:ins>
      <w:ins w:id="257" w:author="Thomas Duflot" w:date="2024-11-13T17:10:00Z">
        <w:r w:rsidR="00060DA4">
          <w:rPr>
            <w:lang w:val="en-US"/>
          </w:rPr>
          <w:t xml:space="preserve">overall drug </w:t>
        </w:r>
      </w:ins>
      <w:ins w:id="258" w:author="DUFLOT, Thomas" w:date="2024-02-19T17:41:00Z">
        <w:r w:rsidR="00510A64">
          <w:rPr>
            <w:lang w:val="en-US"/>
          </w:rPr>
          <w:t>exposure</w:t>
        </w:r>
      </w:ins>
      <w:ins w:id="259" w:author="Thomas Duflot" w:date="2024-11-13T17:10:00Z">
        <w:r w:rsidR="00060DA4">
          <w:rPr>
            <w:lang w:val="en-US"/>
          </w:rPr>
          <w:t>.</w:t>
        </w:r>
      </w:ins>
      <w:ins w:id="260" w:author="Thomas Duflot" w:date="2024-11-14T08:50:00Z">
        <w:r w:rsidR="00D610F1">
          <w:rPr>
            <w:lang w:val="en-US"/>
          </w:rPr>
          <w:t xml:space="preserve"> </w:t>
        </w:r>
      </w:ins>
      <w:r w:rsidR="00D610F1">
        <w:rPr>
          <w:lang w:val="en-US"/>
        </w:rPr>
        <w:fldChar w:fldCharType="begin"/>
      </w:r>
      <w:r w:rsidR="00073B83">
        <w:rPr>
          <w:lang w:val="en-US"/>
        </w:rPr>
        <w:instrText xml:space="preserve"> ADDIN ZOTERO_ITEM CSL_CITATION {"citationID":"r45cSICq","properties":{"formattedCitation":"(6)","plainCitation":"(6)","noteIndex":0},"citationItems":[{"id":78,"uris":["http://zotero.org/users/local/CULfEDKS/items/YF6TE3B7"],"itemData":{"id":78,"type":"article-journal","abstract":"Low serum albumin levels are very common in critically ill patients, with reported incidences as high as 40-50%. This condition appears to be associated with alterations in the degree of protein binding of many highly protein-bound antibacterials, which lead to altered pharmacokinetics and pharmacodynamics, although this topic is infrequently considered in daily clinical practice. The effects of hypoalbuminaemia on pharmacokinetics are driven by the decrease in the extent of antibacterial bound to albumin, which increases the unbound fraction of the drug. Unlike the fraction bound to plasma proteins, the unbound fraction is the only fraction available for distribution and clearance from the plasma (central compartment). Hence, hypoalbuminaemia is likely to increase the apparent total volume of distribution (V(d)) and clearance (CL) of a drug, which would translate to lower antibacterial exposures that might compromise the attainment of pharmacodynamic targets, especially for time-dependent antibacterials. The effect of hypoalbuminaemia on unbound concentrations is also likely to have an important impact on pharmacodynamics, but there is very little information available on this area. The objectives of this review were to identify the original research papers that report variations in the highly protein-bound antibacterial pharmacokinetics (mainly V(d) and CL) in critically ill patients with hypoalbuminaemia and without renal failure, and subsequently to interpret the consequences for antibacterial dosing. All relevant articles that described the pharmacokinetics and/or pharmacodynamics of highly protein-bound antibacterials in critically ill patients with hypoalbuminaemia and conserved renal function were reviewed. We found that decreases in the protein binding of antibacterials in the presence of hypoalbuminaemia are frequently observed in critically ill patients. For example, the V(d) and CL of ceftriaxone (85-95% protein binding) in hypoalbuminaemic critically ill patients were increased 2-fold. A similar phenomenon was reported with ertapenem (85-95% protein binding), which led to failure to attain pharmacodynamic targets (40% time for which the concentration of unbound [free] antibacterial was maintained above the minimal inhibitory concentration [fT&gt;MIC] of the bacteria throughout the dosing interval). The V(d) and CL of other highly protein-bound antibacterials such as teicoplanin, aztreonam, fusidic acid or daptomycin among others were significantly increased in critically ill patients with hypoalbuminaemia compared with healthy subjects. Increased antibacterial V(d) appeared to be the most significant pharmacokinetic effect of decreased albumin binding, together with increased CL. These pharmacokinetic changes may result in decreased achievement of pharmacodynamic targets especially for time-dependent antibacterials, resulting in sub-optimal treatment. The effects on concentration-dependent antibacterial pharmacodynamics are more controversial due to the lack of data on this topic. In conclusion, altered antibacterial-albumin binding in the presence of hypoalbuminaemia is likely to produce significant variations in the pharmacokinetics of many highly protein-bound antibacterials. Dose adjustments of these antibacterials in critically ill patients with hypoalbuminaemia should be regarded as another step for antibacterial dosing optimization. Moreover, some of the new antibacterials in development exhibit a high level of protein binding although hypoalbuminaemia is rarely considered in clinical trials in critically ill patients. Further research that defines dosing regimens that account for such altered pharmacokinetics is recommended.","container-title":"Clinical Pharmacokinetics","DOI":"10.2165/11539220-000000000-00000","ISSN":"1179-1926","issue":"2","journalAbbreviation":"Clin Pharmacokinet","language":"eng","note":"PMID: 21142293","page":"99-110","source":"PubMed","title":"The effects of hypoalbuminaemia on optimizing antibacterial dosing in critically ill patients","volume":"50","author":[{"family":"Ulldemolins","given":"Marta"},{"family":"Roberts","given":"Jason A."},{"family":"Rello","given":"Jordi"},{"family":"Paterson","given":"David L."},{"family":"Lipman","given":"Jeffrey"}],"issued":{"date-parts":[["2011",2]]}}}],"schema":"https://github.com/citation-style-language/schema/raw/master/csl-citation.json"} </w:instrText>
      </w:r>
      <w:r w:rsidR="00D610F1">
        <w:rPr>
          <w:lang w:val="en-US"/>
        </w:rPr>
        <w:fldChar w:fldCharType="separate"/>
      </w:r>
      <w:r w:rsidR="00073B83" w:rsidRPr="00073B83">
        <w:rPr>
          <w:rFonts w:ascii="Calibri" w:hAnsi="Calibri" w:cs="Calibri"/>
        </w:rPr>
        <w:t>(6)</w:t>
      </w:r>
      <w:r w:rsidR="00D610F1">
        <w:rPr>
          <w:lang w:val="en-US"/>
        </w:rPr>
        <w:fldChar w:fldCharType="end"/>
      </w:r>
      <w:ins w:id="261" w:author="Thomas Duflot" w:date="2024-11-13T17:10:00Z">
        <w:r w:rsidR="00060DA4">
          <w:rPr>
            <w:lang w:val="en-US"/>
          </w:rPr>
          <w:t xml:space="preserve"> Such reductions</w:t>
        </w:r>
      </w:ins>
      <w:ins w:id="262" w:author="DUFLOT, Thomas" w:date="2024-02-19T17:41:00Z">
        <w:del w:id="263" w:author="Thomas Duflot" w:date="2024-11-13T17:10:00Z">
          <w:r w:rsidR="00510A64" w:rsidDel="00060DA4">
            <w:rPr>
              <w:lang w:val="en-US"/>
            </w:rPr>
            <w:delText xml:space="preserve"> that</w:delText>
          </w:r>
        </w:del>
        <w:r w:rsidR="00510A64">
          <w:rPr>
            <w:lang w:val="en-US"/>
          </w:rPr>
          <w:t xml:space="preserve"> may compromise </w:t>
        </w:r>
      </w:ins>
      <w:ins w:id="264" w:author="DUFLOT, Thomas" w:date="2024-02-19T17:42:00Z">
        <w:r w:rsidR="00510A64">
          <w:rPr>
            <w:lang w:val="en-US"/>
          </w:rPr>
          <w:t>time-dependent PD target</w:t>
        </w:r>
      </w:ins>
      <w:ins w:id="265" w:author="Thomas Duflot" w:date="2024-11-13T17:11:00Z">
        <w:r w:rsidR="00060DA4">
          <w:rPr>
            <w:lang w:val="en-US"/>
          </w:rPr>
          <w:t xml:space="preserve"> of CEF</w:t>
        </w:r>
      </w:ins>
      <w:r w:rsidR="004F6D42">
        <w:rPr>
          <w:lang w:val="en-US"/>
        </w:rPr>
        <w:t>.</w:t>
      </w:r>
      <w:ins w:id="266" w:author="Thomas Duflot" w:date="2024-11-14T08:50:00Z">
        <w:r w:rsidR="00D610F1" w:rsidDel="00D610F1">
          <w:rPr>
            <w:lang w:val="en-US"/>
          </w:rPr>
          <w:t xml:space="preserve"> </w:t>
        </w:r>
      </w:ins>
      <w:del w:id="267" w:author="Thomas Duflot" w:date="2024-11-14T08:50:00Z">
        <w:r w:rsidR="00F91936" w:rsidDel="00D610F1">
          <w:rPr>
            <w:lang w:val="en-US"/>
          </w:rPr>
          <w:delText xml:space="preserve"> </w:delText>
        </w:r>
        <w:r w:rsidR="00F91936" w:rsidDel="00D610F1">
          <w:rPr>
            <w:lang w:val="en-US"/>
          </w:rPr>
          <w:fldChar w:fldCharType="begin"/>
        </w:r>
        <w:r w:rsidR="00D610F1" w:rsidDel="00D610F1">
          <w:rPr>
            <w:lang w:val="en-US"/>
          </w:rPr>
          <w:delInstrText xml:space="preserve"> ADDIN ZOTERO_ITEM CSL_CITATION {"citationID":"ard9IQTj","properties":{"formattedCitation":"\\super 6\\nosupersub{}","plainCitation":"6","noteIndex":0},"citationItems":[{"id":"yg2Cy3EW/XTrXKgS0","uris":["http://zotero.org/users/local/tHV96TR7/items/MZ7CLD6K"],"itemData":{"id":165,"type":"article-journal","abstract":"Low serum albumin levels are very common in critically ill patients, with reported incidences as high as 40-50%. This condition appears to be associated with alterations in the degree of protein binding of many highly protein-bound antibacterials, which lead to altered pharmacokinetics and pharmacodynamics, although this topic is infrequently considered in daily clinical practice. The effects of hypoalbuminaemia on pharmacokinetics are driven by the decrease in the extent of antibacterial bound to albumin, which increases the unbound fraction of the drug. Unlike the fraction bound to plasma proteins, the unbound fraction is the only fraction available for distribution and clearance from the plasma (central compartment). Hence, hypoalbuminaemia is likely to increase the apparent total volume of distribution (V(d)) and clearance (CL) of a drug, which would translate to lower antibacterial exposures that might compromise the attainment of pharmacodynamic targets, especially for time-dependent antibacterials. The effect of hypoalbuminaemia on unbound concentrations is also likely to have an important impact on pharmacodynamics, but there is very little information available on this area. The objectives of this review were to identify the original research papers that report variations in the highly protein-bound antibacterial pharmacokinetics (mainly V(d) and CL) in critically ill patients with hypoalbuminaemia and without renal failure, and subsequently to interpret the consequences for antibacterial dosing. All relevant articles that described the pharmacokinetics and/or pharmacodynamics of highly protein-bound antibacterials in critically ill patients with hypoalbuminaemia and conserved renal function were reviewed. We found that decreases in the protein binding of antibacterials in the presence of hypoalbuminaemia are frequently observed in critically ill patients. For example, the V(d) and CL of ceftriaxone (85-95% protein binding) in hypoalbuminaemic critically ill patients were increased 2-fold. A similar phenomenon was reported with ertapenem (85-95% protein binding), which led to failure to attain pharmacodynamic targets (40% time for which the concentration of unbound [free] antibacterial was maintained above the minimal inhibitory concentration [fT&gt;MIC] of the bacteria throughout the dosing interval). The V(d) and CL of other highly protein-bound antibacterials such as teicoplanin, aztreonam, fusidic acid or daptomycin among others were significantly increased in critically ill patients with hypoalbuminaemia compared with healthy subjects. Increased antibacterial V(d) appeared to be the most significant pharmacokinetic effect of decreased albumin binding, together with increased CL. These pharmacokinetic changes may result in decreased achievement of pharmacodynamic targets especially for time-dependent antibacterials, resulting in sub-optimal treatment. The effects on concentration-dependent antibacterial pharmacodynamics are more controversial due to the lack of data on this topic. In conclusion, altered antibacterial-albumin binding in the presence of hypoalbuminaemia is likely to produce significant variations in the pharmacokinetics of many highly protein-bound antibacterials. Dose adjustments of these antibacterials in critically ill patients with hypoalbuminaemia should be regarded as another step for antibacterial dosing optimization. Moreover, some of the new antibacterials in development exhibit a high level of protein binding although hypoalbuminaemia is rarely considered in clinical trials in critically ill patients. Further research that defines dosing regimens that account for such altered pharmacokinetics is recommended.","container-title":"Clinical Pharmacokinetics","DOI":"10.2165/11539220-000000000-00000","ISSN":"1179-1926","issue":"2","journalAbbreviation":"Clin Pharmacokinet","language":"eng","note":"PMID: 21142293","page":"99-110","source":"PubMed","title":"The effects of hypoalbuminaemia on optimizing antibacterial dosing in critically ill patients","volume":"50","author":[{"family":"Ulldemolins","given":"Marta"},{"family":"Roberts","given":"Jason A."},{"family":"Rello","given":"Jordi"},{"family":"Paterson","given":"David L."},{"family":"Lipman","given":"Jeffrey"}],"issued":{"date-parts":[["2011",2]]}}}],"schema":"https://github.com/citation-style-language/schema/raw/master/csl-citation.json"} </w:delInstrText>
        </w:r>
        <w:r w:rsidR="00F91936" w:rsidDel="00D610F1">
          <w:rPr>
            <w:lang w:val="en-US"/>
          </w:rPr>
          <w:fldChar w:fldCharType="separate"/>
        </w:r>
        <w:r w:rsidR="00D610F1" w:rsidRPr="00D610F1" w:rsidDel="00D610F1">
          <w:rPr>
            <w:rFonts w:ascii="Calibri" w:hAnsi="Calibri" w:cs="Calibri"/>
            <w:szCs w:val="24"/>
            <w:vertAlign w:val="superscript"/>
          </w:rPr>
          <w:delText>6</w:delText>
        </w:r>
        <w:r w:rsidR="00F91936" w:rsidDel="00D610F1">
          <w:rPr>
            <w:lang w:val="en-US"/>
          </w:rPr>
          <w:fldChar w:fldCharType="end"/>
        </w:r>
      </w:del>
    </w:p>
    <w:p w14:paraId="0936386F" w14:textId="36ADE6AB" w:rsidR="00607762" w:rsidRDefault="00607762" w:rsidP="003C1928">
      <w:pPr>
        <w:spacing w:line="480" w:lineRule="auto"/>
        <w:ind w:firstLine="708"/>
        <w:jc w:val="both"/>
        <w:rPr>
          <w:ins w:id="268" w:author="DUFLOT, Thomas" w:date="2024-04-08T11:50:00Z"/>
          <w:lang w:val="en-US"/>
        </w:rPr>
      </w:pPr>
      <w:ins w:id="269" w:author="DUFLOT, Thomas" w:date="2024-04-08T11:50:00Z">
        <w:r w:rsidRPr="00607762">
          <w:rPr>
            <w:lang w:val="en-US"/>
          </w:rPr>
          <w:t xml:space="preserve">Interestingly, in the pharmacokinetic </w:t>
        </w:r>
        <w:del w:id="270" w:author="Thomas Duflot" w:date="2024-11-13T17:12:00Z">
          <w:r w:rsidRPr="00607762" w:rsidDel="00060DA4">
            <w:rPr>
              <w:lang w:val="en-US"/>
            </w:rPr>
            <w:delText xml:space="preserve">realm </w:delText>
          </w:r>
        </w:del>
        <w:r w:rsidRPr="00607762">
          <w:rPr>
            <w:lang w:val="en-US"/>
          </w:rPr>
          <w:t xml:space="preserve">of </w:t>
        </w:r>
        <w:r>
          <w:rPr>
            <w:lang w:val="en-US"/>
          </w:rPr>
          <w:t>CEF</w:t>
        </w:r>
        <w:r w:rsidRPr="00607762">
          <w:rPr>
            <w:lang w:val="en-US"/>
          </w:rPr>
          <w:t xml:space="preserve">, </w:t>
        </w:r>
        <w:del w:id="271" w:author="Thomas Duflot" w:date="2024-11-13T17:12:00Z">
          <w:r w:rsidRPr="00607762" w:rsidDel="00060DA4">
            <w:rPr>
              <w:lang w:val="en-US"/>
            </w:rPr>
            <w:delText xml:space="preserve">the </w:delText>
          </w:r>
        </w:del>
        <w:r w:rsidRPr="00607762">
          <w:rPr>
            <w:lang w:val="en-US"/>
          </w:rPr>
          <w:t xml:space="preserve">therapeutic drug monitoring (TDM) </w:t>
        </w:r>
        <w:del w:id="272" w:author="Thomas Duflot" w:date="2024-11-13T17:12:00Z">
          <w:r w:rsidRPr="00607762" w:rsidDel="00060DA4">
            <w:rPr>
              <w:lang w:val="en-US"/>
            </w:rPr>
            <w:delText>predominantly</w:delText>
          </w:r>
        </w:del>
      </w:ins>
      <w:ins w:id="273" w:author="Thomas Duflot" w:date="2024-11-13T17:12:00Z">
        <w:r w:rsidR="00060DA4">
          <w:rPr>
            <w:lang w:val="en-US"/>
          </w:rPr>
          <w:t xml:space="preserve">primarily assesses </w:t>
        </w:r>
      </w:ins>
      <w:ins w:id="274" w:author="DUFLOT, Thomas" w:date="2024-04-08T11:50:00Z">
        <w:del w:id="275" w:author="Thomas Duflot" w:date="2024-11-13T17:12:00Z">
          <w:r w:rsidRPr="00607762" w:rsidDel="00060DA4">
            <w:rPr>
              <w:lang w:val="en-US"/>
            </w:rPr>
            <w:delText xml:space="preserve"> employs the assessme</w:delText>
          </w:r>
          <w:r w:rsidDel="00060DA4">
            <w:rPr>
              <w:lang w:val="en-US"/>
            </w:rPr>
            <w:delText>nt of its tota</w:delText>
          </w:r>
        </w:del>
      </w:ins>
      <w:ins w:id="276" w:author="Thomas Duflot" w:date="2024-11-13T17:12:00Z">
        <w:r w:rsidR="00060DA4">
          <w:rPr>
            <w:lang w:val="en-US"/>
          </w:rPr>
          <w:t>CEF</w:t>
        </w:r>
        <w:r w:rsidR="00060DA4" w:rsidRPr="00060DA4">
          <w:rPr>
            <w:vertAlign w:val="subscript"/>
            <w:lang w:val="en-US"/>
            <w:rPrChange w:id="277" w:author="Thomas Duflot" w:date="2024-11-13T17:12:00Z">
              <w:rPr>
                <w:lang w:val="en-US"/>
              </w:rPr>
            </w:rPrChange>
          </w:rPr>
          <w:t>tot</w:t>
        </w:r>
      </w:ins>
      <w:ins w:id="278" w:author="Thomas Duflot" w:date="2024-11-13T17:13:00Z">
        <w:r w:rsidR="00060DA4" w:rsidRPr="00060DA4">
          <w:rPr>
            <w:lang w:val="en-US"/>
            <w:rPrChange w:id="279" w:author="Thomas Duflot" w:date="2024-11-13T17:13:00Z">
              <w:rPr>
                <w:vertAlign w:val="subscript"/>
                <w:lang w:val="en-US"/>
              </w:rPr>
            </w:rPrChange>
          </w:rPr>
          <w:t>.</w:t>
        </w:r>
      </w:ins>
      <w:ins w:id="280" w:author="DUFLOT, Thomas" w:date="2024-04-08T11:50:00Z">
        <w:del w:id="281" w:author="Thomas Duflot" w:date="2024-11-13T17:12:00Z">
          <w:r w:rsidDel="00060DA4">
            <w:rPr>
              <w:lang w:val="en-US"/>
            </w:rPr>
            <w:delText>l form</w:delText>
          </w:r>
        </w:del>
      </w:ins>
      <w:ins w:id="282" w:author="DUFLOT, Thomas" w:date="2024-04-08T11:52:00Z">
        <w:r>
          <w:rPr>
            <w:lang w:val="en-US"/>
          </w:rPr>
          <w:t xml:space="preserve"> </w:t>
        </w:r>
        <w:del w:id="283" w:author="Thomas Duflot" w:date="2024-11-13T17:13:00Z">
          <w:r w:rsidDel="00060DA4">
            <w:rPr>
              <w:lang w:val="en-US"/>
            </w:rPr>
            <w:delText>whereas</w:delText>
          </w:r>
        </w:del>
      </w:ins>
      <w:ins w:id="284" w:author="Thomas Duflot" w:date="2024-11-13T17:13:00Z">
        <w:r w:rsidR="00060DA4">
          <w:rPr>
            <w:lang w:val="en-US"/>
          </w:rPr>
          <w:t>However, CEF’s</w:t>
        </w:r>
      </w:ins>
      <w:ins w:id="285" w:author="DUFLOT, Thomas" w:date="2024-04-08T11:53:00Z">
        <w:r>
          <w:rPr>
            <w:lang w:val="en-US"/>
          </w:rPr>
          <w:t xml:space="preserve"> activity is mediated </w:t>
        </w:r>
      </w:ins>
      <w:ins w:id="286" w:author="Thomas Duflot" w:date="2024-11-13T17:13:00Z">
        <w:r w:rsidR="00060DA4">
          <w:rPr>
            <w:lang w:val="en-US"/>
          </w:rPr>
          <w:t xml:space="preserve">by the unbound fraction </w:t>
        </w:r>
      </w:ins>
      <w:ins w:id="287" w:author="DUFLOT, Thomas" w:date="2024-04-08T11:53:00Z">
        <w:del w:id="288" w:author="Thomas Duflot" w:date="2024-11-13T17:11:00Z">
          <w:r w:rsidDel="00060DA4">
            <w:rPr>
              <w:lang w:val="en-US"/>
            </w:rPr>
            <w:delText>by</w:delText>
          </w:r>
        </w:del>
      </w:ins>
      <w:ins w:id="289" w:author="DUFLOT, Thomas" w:date="2024-04-08T11:50:00Z">
        <w:del w:id="290" w:author="Thomas Duflot" w:date="2024-11-13T17:11:00Z">
          <w:r w:rsidDel="00060DA4">
            <w:rPr>
              <w:lang w:val="en-US"/>
            </w:rPr>
            <w:delText xml:space="preserve"> </w:delText>
          </w:r>
          <w:r w:rsidRPr="00607762" w:rsidDel="00060DA4">
            <w:rPr>
              <w:lang w:val="en-US"/>
            </w:rPr>
            <w:delText>unbound</w:delText>
          </w:r>
        </w:del>
      </w:ins>
      <w:ins w:id="291" w:author="DUFLOT, Thomas" w:date="2024-04-08T11:52:00Z">
        <w:del w:id="292" w:author="Thomas Duflot" w:date="2024-11-13T17:11:00Z">
          <w:r w:rsidDel="00060DA4">
            <w:rPr>
              <w:lang w:val="en-US"/>
            </w:rPr>
            <w:delText xml:space="preserve"> ceftriaxone (</w:delText>
          </w:r>
        </w:del>
        <w:r w:rsidRPr="00EE588D">
          <w:rPr>
            <w:lang w:val="en-US"/>
          </w:rPr>
          <w:t>CEF</w:t>
        </w:r>
        <w:r w:rsidRPr="001902EC">
          <w:rPr>
            <w:vertAlign w:val="subscript"/>
            <w:lang w:val="en-US"/>
          </w:rPr>
          <w:t>u</w:t>
        </w:r>
        <w:del w:id="293" w:author="Thomas Duflot" w:date="2024-11-13T17:11:00Z">
          <w:r w:rsidRPr="00607762" w:rsidDel="00060DA4">
            <w:rPr>
              <w:lang w:val="en-US"/>
              <w:rPrChange w:id="294" w:author="DUFLOT, Thomas" w:date="2024-04-08T11:52:00Z">
                <w:rPr>
                  <w:vertAlign w:val="subscript"/>
                  <w:lang w:val="en-US"/>
                </w:rPr>
              </w:rPrChange>
            </w:rPr>
            <w:delText>)</w:delText>
          </w:r>
        </w:del>
        <w:r>
          <w:rPr>
            <w:lang w:val="en-US"/>
          </w:rPr>
          <w:t xml:space="preserve">, </w:t>
        </w:r>
      </w:ins>
      <w:ins w:id="295" w:author="Thomas Duflot" w:date="2024-11-13T17:13:00Z">
        <w:r w:rsidR="00060DA4" w:rsidRPr="00060DA4">
          <w:rPr>
            <w:lang w:val="en-US"/>
          </w:rPr>
          <w:t>which exhibits high variability both within and between patients.</w:t>
        </w:r>
      </w:ins>
      <w:ins w:id="296" w:author="DUFLOT, Thomas" w:date="2024-04-08T11:52:00Z">
        <w:del w:id="297" w:author="Thomas Duflot" w:date="2024-11-13T17:13:00Z">
          <w:r w:rsidDel="00060DA4">
            <w:rPr>
              <w:lang w:val="en-US"/>
            </w:rPr>
            <w:delText>exhibit</w:delText>
          </w:r>
        </w:del>
      </w:ins>
      <w:ins w:id="298" w:author="DUFLOT, Thomas" w:date="2024-04-08T11:54:00Z">
        <w:del w:id="299" w:author="Thomas Duflot" w:date="2024-11-13T17:13:00Z">
          <w:r w:rsidDel="00060DA4">
            <w:rPr>
              <w:lang w:val="en-US"/>
            </w:rPr>
            <w:delText>ing</w:delText>
          </w:r>
        </w:del>
      </w:ins>
      <w:ins w:id="300" w:author="DUFLOT, Thomas" w:date="2024-04-08T11:52:00Z">
        <w:del w:id="301" w:author="Thomas Duflot" w:date="2024-11-13T17:13:00Z">
          <w:r w:rsidDel="00060DA4">
            <w:rPr>
              <w:lang w:val="en-US"/>
            </w:rPr>
            <w:delText xml:space="preserve"> high</w:delText>
          </w:r>
        </w:del>
      </w:ins>
      <w:ins w:id="302" w:author="DUFLOT, Thomas" w:date="2024-04-08T11:53:00Z">
        <w:del w:id="303" w:author="Thomas Duflot" w:date="2024-11-13T17:13:00Z">
          <w:r w:rsidDel="00060DA4">
            <w:rPr>
              <w:lang w:val="en-US"/>
            </w:rPr>
            <w:delText xml:space="preserve"> </w:delText>
          </w:r>
        </w:del>
      </w:ins>
      <w:ins w:id="304" w:author="DUFLOT, Thomas" w:date="2024-04-08T11:54:00Z">
        <w:del w:id="305" w:author="Thomas Duflot" w:date="2024-11-13T17:13:00Z">
          <w:r w:rsidDel="00060DA4">
            <w:rPr>
              <w:lang w:val="en-US"/>
            </w:rPr>
            <w:delText xml:space="preserve">between-patient </w:delText>
          </w:r>
        </w:del>
      </w:ins>
      <w:ins w:id="306" w:author="DUFLOT, Thomas" w:date="2024-04-08T11:50:00Z">
        <w:del w:id="307" w:author="Thomas Duflot" w:date="2024-11-13T17:13:00Z">
          <w:r w:rsidRPr="00607762" w:rsidDel="00060DA4">
            <w:rPr>
              <w:lang w:val="en-US"/>
            </w:rPr>
            <w:delText>variability.</w:delText>
          </w:r>
        </w:del>
        <w:r w:rsidRPr="00607762">
          <w:rPr>
            <w:lang w:val="en-US"/>
          </w:rPr>
          <w:t xml:space="preserve"> Understanding the dynamics and implications of this variability could </w:t>
        </w:r>
        <w:del w:id="308" w:author="Thomas Duflot" w:date="2024-11-13T17:13:00Z">
          <w:r w:rsidRPr="00607762" w:rsidDel="00060DA4">
            <w:rPr>
              <w:lang w:val="en-US"/>
            </w:rPr>
            <w:delText>potentially unravel</w:delText>
          </w:r>
        </w:del>
      </w:ins>
      <w:ins w:id="309" w:author="Thomas Duflot" w:date="2024-11-13T17:13:00Z">
        <w:r w:rsidR="00060DA4">
          <w:rPr>
            <w:lang w:val="en-US"/>
          </w:rPr>
          <w:t>provide</w:t>
        </w:r>
      </w:ins>
      <w:ins w:id="310" w:author="DUFLOT, Thomas" w:date="2024-04-08T11:50:00Z">
        <w:r w:rsidRPr="00607762">
          <w:rPr>
            <w:lang w:val="en-US"/>
          </w:rPr>
          <w:t xml:space="preserve"> crucial insights </w:t>
        </w:r>
        <w:del w:id="311" w:author="Thomas Duflot" w:date="2024-11-13T17:14:00Z">
          <w:r w:rsidRPr="00607762" w:rsidDel="00060DA4">
            <w:rPr>
              <w:lang w:val="en-US"/>
            </w:rPr>
            <w:delText>into</w:delText>
          </w:r>
        </w:del>
      </w:ins>
      <w:ins w:id="312" w:author="Thomas Duflot" w:date="2024-11-13T17:14:00Z">
        <w:r w:rsidR="00060DA4">
          <w:rPr>
            <w:lang w:val="en-US"/>
          </w:rPr>
          <w:t>for</w:t>
        </w:r>
      </w:ins>
      <w:ins w:id="313" w:author="DUFLOT, Thomas" w:date="2024-04-08T11:50:00Z">
        <w:r w:rsidRPr="00607762">
          <w:rPr>
            <w:lang w:val="en-US"/>
          </w:rPr>
          <w:t xml:space="preserve"> optimizing dosing regimens and</w:t>
        </w:r>
      </w:ins>
      <w:ins w:id="314" w:author="Thomas Duflot" w:date="2024-11-13T17:14:00Z">
        <w:r w:rsidR="00060DA4">
          <w:rPr>
            <w:lang w:val="en-US"/>
          </w:rPr>
          <w:t xml:space="preserve"> improving</w:t>
        </w:r>
      </w:ins>
      <w:ins w:id="315" w:author="DUFLOT, Thomas" w:date="2024-04-08T11:50:00Z">
        <w:r w:rsidRPr="00607762">
          <w:rPr>
            <w:lang w:val="en-US"/>
          </w:rPr>
          <w:t xml:space="preserve"> therapeutic outcomes.</w:t>
        </w:r>
      </w:ins>
    </w:p>
    <w:p w14:paraId="0B20EF47" w14:textId="1870D6A2" w:rsidR="00F91936" w:rsidRDefault="00406078" w:rsidP="003C1928">
      <w:pPr>
        <w:spacing w:line="480" w:lineRule="auto"/>
        <w:ind w:firstLine="708"/>
        <w:jc w:val="both"/>
        <w:rPr>
          <w:lang w:val="en-US"/>
        </w:rPr>
      </w:pPr>
      <w:r w:rsidRPr="00406078">
        <w:rPr>
          <w:lang w:val="en-US"/>
        </w:rPr>
        <w:t>Several research teams have endeavored to model CEF</w:t>
      </w:r>
      <w:r w:rsidRPr="00607762">
        <w:rPr>
          <w:vertAlign w:val="subscript"/>
          <w:lang w:val="en-US"/>
          <w:rPrChange w:id="316" w:author="DUFLOT, Thomas" w:date="2024-04-08T11:47:00Z">
            <w:rPr>
              <w:lang w:val="en-US"/>
            </w:rPr>
          </w:rPrChange>
        </w:rPr>
        <w:t>u</w:t>
      </w:r>
      <w:r w:rsidRPr="00406078">
        <w:rPr>
          <w:lang w:val="en-US"/>
        </w:rPr>
        <w:t xml:space="preserve"> using diverse mathematical formulas that incorporate albumin </w:t>
      </w:r>
      <w:del w:id="317" w:author="Thomas Duflot" w:date="2024-11-13T16:00:00Z">
        <w:r w:rsidRPr="00406078" w:rsidDel="008100FD">
          <w:rPr>
            <w:lang w:val="en-US"/>
          </w:rPr>
          <w:delText>levels</w:delText>
        </w:r>
      </w:del>
      <w:ins w:id="318" w:author="Thomas Duflot" w:date="2024-11-13T16:00:00Z">
        <w:r w:rsidR="008100FD">
          <w:rPr>
            <w:lang w:val="en-US"/>
          </w:rPr>
          <w:t>concentrations</w:t>
        </w:r>
      </w:ins>
      <w:r w:rsidRPr="00406078">
        <w:rPr>
          <w:lang w:val="en-US"/>
        </w:rPr>
        <w:t>. Nevertheless, these models have been developed within specific populations, such as adult and pediatric intensive care units, and have suffered from a lack of external validation.</w:t>
      </w:r>
      <w:r w:rsidR="003C1928">
        <w:rPr>
          <w:lang w:val="en-US"/>
        </w:rPr>
        <w:t xml:space="preserve"> </w:t>
      </w:r>
      <w:r w:rsidRPr="00406078">
        <w:rPr>
          <w:lang w:val="en-US"/>
        </w:rPr>
        <w:t>Given the potential of CEF</w:t>
      </w:r>
      <w:r w:rsidRPr="00607762">
        <w:rPr>
          <w:vertAlign w:val="subscript"/>
          <w:lang w:val="en-US"/>
          <w:rPrChange w:id="319" w:author="DUFLOT, Thomas" w:date="2024-04-08T11:47:00Z">
            <w:rPr>
              <w:lang w:val="en-US"/>
            </w:rPr>
          </w:rPrChange>
        </w:rPr>
        <w:t>u</w:t>
      </w:r>
      <w:r w:rsidRPr="00406078">
        <w:rPr>
          <w:lang w:val="en-US"/>
        </w:rPr>
        <w:t xml:space="preserve"> </w:t>
      </w:r>
      <w:r w:rsidR="004F6D42">
        <w:rPr>
          <w:lang w:val="en-US"/>
        </w:rPr>
        <w:t>quantitation</w:t>
      </w:r>
      <w:r w:rsidRPr="00406078">
        <w:rPr>
          <w:lang w:val="en-US"/>
        </w:rPr>
        <w:t xml:space="preserve"> and modeling to offer new insights into PK, efficacy, and toxicity, </w:t>
      </w:r>
      <w:r w:rsidR="004F6D42">
        <w:rPr>
          <w:lang w:val="en-US"/>
        </w:rPr>
        <w:t>this</w:t>
      </w:r>
      <w:r w:rsidRPr="00406078">
        <w:rPr>
          <w:lang w:val="en-US"/>
        </w:rPr>
        <w:t xml:space="preserve"> study's objectives are </w:t>
      </w:r>
      <w:del w:id="320" w:author="Thomas Duflot" w:date="2024-11-13T17:14:00Z">
        <w:r w:rsidR="007C4FA8" w:rsidDel="00060DA4">
          <w:rPr>
            <w:lang w:val="en-US"/>
          </w:rPr>
          <w:delText>threefold</w:delText>
        </w:r>
      </w:del>
      <w:ins w:id="321" w:author="Thomas Duflot" w:date="2024-11-13T17:14:00Z">
        <w:r w:rsidR="00060DA4">
          <w:rPr>
            <w:lang w:val="en-US"/>
          </w:rPr>
          <w:t>fourfold</w:t>
        </w:r>
      </w:ins>
      <w:r w:rsidRPr="00406078">
        <w:rPr>
          <w:lang w:val="en-US"/>
        </w:rPr>
        <w:t>: (1) to predict CEF</w:t>
      </w:r>
      <w:r w:rsidRPr="00607762">
        <w:rPr>
          <w:vertAlign w:val="subscript"/>
          <w:lang w:val="en-US"/>
          <w:rPrChange w:id="322" w:author="DUFLOT, Thomas" w:date="2024-04-08T11:47:00Z">
            <w:rPr>
              <w:lang w:val="en-US"/>
            </w:rPr>
          </w:rPrChange>
        </w:rPr>
        <w:t>u</w:t>
      </w:r>
      <w:r w:rsidRPr="00406078">
        <w:rPr>
          <w:lang w:val="en-US"/>
        </w:rPr>
        <w:t xml:space="preserve"> in plasma from CEF</w:t>
      </w:r>
      <w:r w:rsidRPr="00607762">
        <w:rPr>
          <w:vertAlign w:val="subscript"/>
          <w:lang w:val="en-US"/>
          <w:rPrChange w:id="323" w:author="DUFLOT, Thomas" w:date="2024-04-08T11:54:00Z">
            <w:rPr>
              <w:lang w:val="en-US"/>
            </w:rPr>
          </w:rPrChange>
        </w:rPr>
        <w:t>t</w:t>
      </w:r>
      <w:ins w:id="324" w:author="DUFLOT, Thomas" w:date="2024-04-08T11:54:00Z">
        <w:r w:rsidR="00607762" w:rsidRPr="00607762">
          <w:rPr>
            <w:vertAlign w:val="subscript"/>
            <w:lang w:val="en-US"/>
            <w:rPrChange w:id="325" w:author="DUFLOT, Thomas" w:date="2024-04-08T11:54:00Z">
              <w:rPr>
                <w:lang w:val="en-US"/>
              </w:rPr>
            </w:rPrChange>
          </w:rPr>
          <w:t>ot</w:t>
        </w:r>
      </w:ins>
      <w:r w:rsidRPr="00406078">
        <w:rPr>
          <w:lang w:val="en-US"/>
        </w:rPr>
        <w:t>, based on existing formula in the literature; (2) to establish optimal CEF</w:t>
      </w:r>
      <w:r w:rsidRPr="00607762">
        <w:rPr>
          <w:vertAlign w:val="subscript"/>
          <w:lang w:val="en-US"/>
          <w:rPrChange w:id="326" w:author="DUFLOT, Thomas" w:date="2024-04-08T11:54:00Z">
            <w:rPr>
              <w:lang w:val="en-US"/>
            </w:rPr>
          </w:rPrChange>
        </w:rPr>
        <w:t>t</w:t>
      </w:r>
      <w:ins w:id="327" w:author="DUFLOT, Thomas" w:date="2024-04-08T11:54:00Z">
        <w:r w:rsidR="00607762" w:rsidRPr="00607762">
          <w:rPr>
            <w:vertAlign w:val="subscript"/>
            <w:lang w:val="en-US"/>
            <w:rPrChange w:id="328" w:author="DUFLOT, Thomas" w:date="2024-04-08T11:54:00Z">
              <w:rPr>
                <w:lang w:val="en-US"/>
              </w:rPr>
            </w:rPrChange>
          </w:rPr>
          <w:t>ot</w:t>
        </w:r>
      </w:ins>
      <w:r w:rsidRPr="00406078">
        <w:rPr>
          <w:lang w:val="en-US"/>
        </w:rPr>
        <w:t xml:space="preserve"> thresholds in plasma to achieve a predefined </w:t>
      </w:r>
      <w:ins w:id="329" w:author="DUFLOT, Thomas" w:date="2024-04-08T11:55:00Z">
        <w:r w:rsidR="00607762" w:rsidRPr="00EE588D">
          <w:rPr>
            <w:lang w:val="en-US"/>
          </w:rPr>
          <w:t>CEF</w:t>
        </w:r>
        <w:r w:rsidR="00607762" w:rsidRPr="001902EC">
          <w:rPr>
            <w:vertAlign w:val="subscript"/>
            <w:lang w:val="en-US"/>
          </w:rPr>
          <w:t>u</w:t>
        </w:r>
        <w:r w:rsidR="00607762" w:rsidRPr="00406078" w:rsidDel="00607762">
          <w:rPr>
            <w:lang w:val="en-US"/>
          </w:rPr>
          <w:t xml:space="preserve"> </w:t>
        </w:r>
      </w:ins>
      <w:del w:id="330" w:author="DUFLOT, Thomas" w:date="2024-04-08T11:55:00Z">
        <w:r w:rsidRPr="00406078" w:rsidDel="00607762">
          <w:rPr>
            <w:lang w:val="en-US"/>
          </w:rPr>
          <w:delText>CEFu</w:delText>
        </w:r>
      </w:del>
      <w:r w:rsidRPr="00406078">
        <w:rPr>
          <w:lang w:val="en-US"/>
        </w:rPr>
        <w:t xml:space="preserve"> target</w:t>
      </w:r>
      <w:r w:rsidR="003C1928">
        <w:rPr>
          <w:lang w:val="en-US"/>
        </w:rPr>
        <w:t xml:space="preserve"> of 1 mg/L</w:t>
      </w:r>
      <w:r w:rsidRPr="00406078">
        <w:rPr>
          <w:lang w:val="en-US"/>
        </w:rPr>
        <w:t>;</w:t>
      </w:r>
      <w:ins w:id="331" w:author="Thomas Duflot" w:date="2024-11-13T17:14:00Z">
        <w:r w:rsidR="00060DA4">
          <w:rPr>
            <w:lang w:val="en-US"/>
          </w:rPr>
          <w:t xml:space="preserve"> (3) perform an external validation of the previously published models;</w:t>
        </w:r>
      </w:ins>
      <w:r w:rsidRPr="00406078">
        <w:rPr>
          <w:lang w:val="en-US"/>
        </w:rPr>
        <w:t xml:space="preserve"> and (</w:t>
      </w:r>
      <w:del w:id="332" w:author="Thomas Duflot" w:date="2024-11-13T17:14:00Z">
        <w:r w:rsidR="003C1928" w:rsidDel="00060DA4">
          <w:rPr>
            <w:lang w:val="en-US"/>
          </w:rPr>
          <w:delText>3</w:delText>
        </w:r>
      </w:del>
      <w:ins w:id="333" w:author="Thomas Duflot" w:date="2024-11-13T17:14:00Z">
        <w:r w:rsidR="00060DA4">
          <w:rPr>
            <w:lang w:val="en-US"/>
          </w:rPr>
          <w:t>4</w:t>
        </w:r>
      </w:ins>
      <w:r w:rsidRPr="00406078">
        <w:rPr>
          <w:lang w:val="en-US"/>
        </w:rPr>
        <w:t>) to scrutinize predictors of CEF</w:t>
      </w:r>
      <w:r w:rsidRPr="00607762">
        <w:rPr>
          <w:vertAlign w:val="subscript"/>
          <w:lang w:val="en-US"/>
          <w:rPrChange w:id="334" w:author="DUFLOT, Thomas" w:date="2024-04-08T11:55:00Z">
            <w:rPr>
              <w:lang w:val="en-US"/>
            </w:rPr>
          </w:rPrChange>
        </w:rPr>
        <w:t>t</w:t>
      </w:r>
      <w:ins w:id="335" w:author="DUFLOT, Thomas" w:date="2024-04-08T11:55:00Z">
        <w:r w:rsidR="00607762" w:rsidRPr="00607762">
          <w:rPr>
            <w:vertAlign w:val="subscript"/>
            <w:lang w:val="en-US"/>
            <w:rPrChange w:id="336" w:author="DUFLOT, Thomas" w:date="2024-04-08T11:55:00Z">
              <w:rPr>
                <w:lang w:val="en-US"/>
              </w:rPr>
            </w:rPrChange>
          </w:rPr>
          <w:t>ot</w:t>
        </w:r>
      </w:ins>
      <w:r w:rsidRPr="00406078">
        <w:rPr>
          <w:lang w:val="en-US"/>
        </w:rPr>
        <w:t xml:space="preserve"> and the probability of target attainment (PTA), based on </w:t>
      </w:r>
      <w:del w:id="337" w:author="DUFLOT, Thomas" w:date="2024-04-08T11:55:00Z">
        <w:r w:rsidRPr="00406078" w:rsidDel="00607762">
          <w:rPr>
            <w:lang w:val="en-US"/>
          </w:rPr>
          <w:delText>therapeutic drug monitoring</w:delText>
        </w:r>
        <w:r w:rsidDel="00607762">
          <w:rPr>
            <w:lang w:val="en-US"/>
          </w:rPr>
          <w:delText xml:space="preserve"> (</w:delText>
        </w:r>
      </w:del>
      <w:r>
        <w:rPr>
          <w:lang w:val="en-US"/>
        </w:rPr>
        <w:t>TDM</w:t>
      </w:r>
      <w:del w:id="338" w:author="DUFLOT, Thomas" w:date="2024-04-08T11:55:00Z">
        <w:r w:rsidDel="00607762">
          <w:rPr>
            <w:lang w:val="en-US"/>
          </w:rPr>
          <w:delText>)</w:delText>
        </w:r>
      </w:del>
      <w:r w:rsidRPr="00406078">
        <w:rPr>
          <w:lang w:val="en-US"/>
        </w:rPr>
        <w:t xml:space="preserve"> in a comprehensive retrospective cohort.</w:t>
      </w:r>
      <w:r w:rsidR="00F91936">
        <w:rPr>
          <w:lang w:val="en-US"/>
        </w:rPr>
        <w:br w:type="page"/>
      </w:r>
    </w:p>
    <w:p w14:paraId="23CEEC6A" w14:textId="3D990152" w:rsidR="00447CAA" w:rsidRPr="00245FBC" w:rsidRDefault="001773FC" w:rsidP="008F0A59">
      <w:pPr>
        <w:spacing w:line="480" w:lineRule="auto"/>
        <w:rPr>
          <w:b/>
          <w:lang w:val="en-US"/>
        </w:rPr>
      </w:pPr>
      <w:r w:rsidRPr="00245FBC">
        <w:rPr>
          <w:b/>
          <w:lang w:val="en-US"/>
        </w:rPr>
        <w:t>RESULTS</w:t>
      </w:r>
    </w:p>
    <w:p w14:paraId="420DB9FA" w14:textId="77777777" w:rsidR="00245FBC" w:rsidRPr="00495186" w:rsidRDefault="00245FBC" w:rsidP="008F0A59">
      <w:pPr>
        <w:spacing w:line="480" w:lineRule="auto"/>
        <w:ind w:firstLine="708"/>
        <w:rPr>
          <w:b/>
          <w:lang w:val="en-US"/>
        </w:rPr>
      </w:pPr>
      <w:r w:rsidRPr="00495186">
        <w:rPr>
          <w:b/>
          <w:lang w:val="en-US"/>
        </w:rPr>
        <w:t>Literature Search</w:t>
      </w:r>
    </w:p>
    <w:p w14:paraId="21F0DCEF" w14:textId="23DA0C71" w:rsidR="00245FBC" w:rsidRDefault="00245FBC" w:rsidP="002010A1">
      <w:pPr>
        <w:spacing w:line="480" w:lineRule="auto"/>
        <w:ind w:firstLine="708"/>
        <w:jc w:val="both"/>
        <w:rPr>
          <w:lang w:val="en-US"/>
        </w:rPr>
      </w:pPr>
      <w:r>
        <w:rPr>
          <w:lang w:val="en-US"/>
        </w:rPr>
        <w:t>A total of 2</w:t>
      </w:r>
      <w:r w:rsidR="005A76DD">
        <w:rPr>
          <w:lang w:val="en-US"/>
        </w:rPr>
        <w:t xml:space="preserve">3 </w:t>
      </w:r>
      <w:r>
        <w:rPr>
          <w:lang w:val="en-US"/>
        </w:rPr>
        <w:t xml:space="preserve">publications were </w:t>
      </w:r>
      <w:r w:rsidR="00BB47A5">
        <w:rPr>
          <w:lang w:val="en-US"/>
        </w:rPr>
        <w:t>identified</w:t>
      </w:r>
      <w:r>
        <w:rPr>
          <w:lang w:val="en-US"/>
        </w:rPr>
        <w:t xml:space="preserve">. </w:t>
      </w:r>
      <w:r w:rsidR="00654123">
        <w:rPr>
          <w:lang w:val="en-US"/>
        </w:rPr>
        <w:t>Among</w:t>
      </w:r>
      <w:r w:rsidR="00BB47A5">
        <w:rPr>
          <w:lang w:val="en-US"/>
        </w:rPr>
        <w:t xml:space="preserve"> these</w:t>
      </w:r>
      <w:r>
        <w:rPr>
          <w:lang w:val="en-US"/>
        </w:rPr>
        <w:t xml:space="preserve">, </w:t>
      </w:r>
      <w:r w:rsidR="000618FC">
        <w:rPr>
          <w:lang w:val="en-US"/>
        </w:rPr>
        <w:t>1</w:t>
      </w:r>
      <w:r w:rsidR="0083583D">
        <w:rPr>
          <w:lang w:val="en-US"/>
        </w:rPr>
        <w:t>4</w:t>
      </w:r>
      <w:r>
        <w:rPr>
          <w:lang w:val="en-US"/>
        </w:rPr>
        <w:t xml:space="preserve"> </w:t>
      </w:r>
      <w:r w:rsidR="00654123">
        <w:rPr>
          <w:lang w:val="en-US"/>
        </w:rPr>
        <w:t xml:space="preserve">publications </w:t>
      </w:r>
      <w:r>
        <w:rPr>
          <w:lang w:val="en-US"/>
        </w:rPr>
        <w:t xml:space="preserve">were </w:t>
      </w:r>
      <w:r w:rsidR="00654123">
        <w:rPr>
          <w:lang w:val="en-US"/>
        </w:rPr>
        <w:t>excluded</w:t>
      </w:r>
      <w:r>
        <w:rPr>
          <w:lang w:val="en-US"/>
        </w:rPr>
        <w:t xml:space="preserve"> for the following reasons:</w:t>
      </w:r>
      <w:r w:rsidR="001A5A10">
        <w:rPr>
          <w:lang w:val="en-US"/>
        </w:rPr>
        <w:t xml:space="preserve"> </w:t>
      </w:r>
      <w:r>
        <w:rPr>
          <w:lang w:val="en-US"/>
        </w:rPr>
        <w:t xml:space="preserve"> </w:t>
      </w:r>
      <w:r w:rsidR="005A76DD">
        <w:rPr>
          <w:lang w:val="en-US"/>
        </w:rPr>
        <w:t>3</w:t>
      </w:r>
      <w:r w:rsidR="00654123">
        <w:rPr>
          <w:lang w:val="en-US"/>
        </w:rPr>
        <w:t xml:space="preserve"> were</w:t>
      </w:r>
      <w:r w:rsidR="000618FC">
        <w:rPr>
          <w:lang w:val="en-US"/>
        </w:rPr>
        <w:t xml:space="preserve"> out</w:t>
      </w:r>
      <w:r w:rsidR="00654123">
        <w:rPr>
          <w:lang w:val="en-US"/>
        </w:rPr>
        <w:t xml:space="preserve">side </w:t>
      </w:r>
      <w:r w:rsidR="000618FC">
        <w:rPr>
          <w:lang w:val="en-US"/>
        </w:rPr>
        <w:t>the scope</w:t>
      </w:r>
      <w:r w:rsidR="00F91936">
        <w:rPr>
          <w:lang w:val="en-US"/>
        </w:rPr>
        <w:t xml:space="preserve">, </w:t>
      </w:r>
      <w:r w:rsidR="00AD6346">
        <w:rPr>
          <w:lang w:val="en-US"/>
        </w:rPr>
        <w:fldChar w:fldCharType="begin"/>
      </w:r>
      <w:r w:rsidR="00073B83">
        <w:rPr>
          <w:lang w:val="en-US"/>
        </w:rPr>
        <w:instrText xml:space="preserve"> ADDIN ZOTERO_ITEM CSL_CITATION {"citationID":"G75aAQwW","properties":{"formattedCitation":"(7\\uc0\\u8211{}9)","plainCitation":"(7–9)","noteIndex":0},"citationItems":[{"id":"yg2Cy3EW/ygNgORBo","uris":["http://zotero.org/users/6270923/items/6DP6E9NV"],"itemData":{"id":1082,"type":"article-journal","abstract":"OBJECTIVE: This study aimed to compare the efficacy and safety of oral gemifloxacin, an enhanced-affinity quinolone, with sequential therapy with IV ceftriaxone followed by oral cefuroxime (with or without a macrolide) in patients hospitalized for community-acquired pneumonia (CAP).\nMETHODS: A randomized, open-label, multicenter study comprised adults hospitalized with a clinical and radiologic diagnosis of CAP. Patients were randomized 1:1 to receive either (1) oral gemifloxacin 320 mg once daily (7-14 days); or (2) IV ceftriaxone 2 g once daily (1-7 days) followed by oral cefuroxime 500 mg twice daily (1-13 days) for a total of &lt; or = 14 days. Patients receiving ceftriaxone/cefuroxime were allowed concomitant macrolide treatment.\nRESULTS: A total of 345 patients were randomized, of whom 341 received at least 1 dose of study medication (gemifloxacin, 169/172; ceftriaxone/cefuroxime, 172/173). Clinical success rates in the clinically evaluable (CE) population at follow-up (day 21-28 post-therapy), the primary end point, were 92.2% (107/116) for gemifloxacin and 93.4% (113/121) for ceftriaxone/cefuroxime (treatment difference, -1.15; 95% CI, -7.73 to 5.43). In patients in Fine risk classes IV and V, the clinical success rate was 87.0% (20/23) for gemifloxacin versus 83.3% (20/24) for ceftriaxone/cefuroxime. No difference in clinical response at follow-up was noted based on macrolide use. Bacteriologic success rates at follow-up in the bacteriologically evaluable (BE) population were 90.6% (58/64) for gemifloxacin and 87.3% (55/63) for ceftriaxone/cefuroxime (treatment difference 3.32; 95% CI, -7.57 to 14.21). The clinical success rate in bacteremic patients at follow-up (BE population) was 100.0%. Both treatments were generally well tolerated. The frequency and types of adverse events were similar between the 2 groups. The most common treatment-related adverse events with gemifloxacin were diarrhea, liver-function adverse events, and rash; with ceftriaxone/cefuroxime, they were diarrhea, elevated hepatic-enzyme activity, and moniliasis.\nCONCLUSION: The clinical efficacy and tolerability of oral gemifloxacin 320 mg once daily were similar to those of IV ceftriaxone followed by oral cefuroxime (with or without a macrolide) in the treatment of adult patients hospitalized with moderate to severe CAP. Both treatments were effective in bacteremic patients and those at increased risk of mortality.","container-title":"Clinical Therapeutics","DOI":"10.1016/s0149-2918(02)80088-1","ISSN":"0149-2918","issue":"11","journalAbbreviation":"Clin Ther","language":"eng","note":"PMID: 12501883","page":"1915-1936","source":"PubMed","title":"Oral gemifloxacin versus sequential therapy with intravenous ceftriaxone/oral cefuroxime with or without a macrolide in the treatment of patients hospitalized with community-acquired pneumonia: a randomized, open-label, multicenter study of clinical efficacy and tolerability","title-short":"Oral gemifloxacin versus sequential therapy with intravenous ceftriaxone/oral cefuroxime with or without a macrolide in the treatment of patients hospitalized with community-acquired pneumonia","volume":"24","author":[{"family":"Lode","given":"Hartmut"},{"family":"File","given":"Thomas M."},{"family":"Mandell","given":"Lionel"},{"family":"Ball","given":"Peter"},{"family":"Pypstra","given":"Rienk"},{"family":"Thomas","given":"Michael"},{"literal":"185 Gemifloxacin Study Group"}],"issued":{"date-parts":[["2002",11]]}}},{"id":"yg2Cy3EW/fBu4APsc","uris":["http://zotero.org/users/6270923/items/ZUF5LISP"],"itemData":{"id":975,"type":"article-journal","abstract":"Shigella flexneri is an emerging pathogen in men who have sex with men (MSM); recent outbreaks related to sexual practices have been noted in this population in the UK and other developed countries. While the majority of cases of shigellosis present with gastroenteritis, some vulnerable patients with underlying immunosuppression can develop complications like bacteraemia and may present atypically as an acute surgical emergency. This case report highlights such a case of S. flexneri bacteraemia in a man who had sex with men.","container-title":"International journal of STD &amp; AIDS","DOI":"10.1177/0956462415610275","ISSN":"1758-1052","issue":"10","journalAbbreviation":"Int J STD AIDS","language":"eng","note":"PMID: 26429891","page":"917-919","source":"PubMed","title":"Invasive shigellosis in MSM","volume":"27","author":[{"family":"Serafino Wani","given":"Robert L."},{"family":"Filson","given":"Sarah A."},{"family":"Chattaway","given":"Marie A."},{"family":"Godbole","given":"Gauri"}],"issued":{"date-parts":[["2016",9]]}}},{"id":"yg2Cy3EW/JWy8poGr","uris":["http://zotero.org/users/6270923/items/WS34PA5P"],"itemData":{"id":1080,"type":"article-journal","abstract":"BACKGROUND: Amoxicillin is the first-line treatment for streptococcal or enterococcal infective endocarditis (IE) with a dose regimen adapted to weight.\nOBJECTIVES: Covariates influencing pharmacokinetics (PK) of amoxicillin were identified in order to develop a dosing nomogram based on identified covariates for individual adaptation.\nPATIENTS AND METHODS: Patients treated with amoxicillin administered by continuous infusion for IE were included retrospectively. The population PK analysis was performed using the Pmetrics package for R (NPAG algorithm). Influence of weight, ideal weight, height, BMI, body surface area, glomerular filtration rate adapted to the body surface area and calculated by the CKD-EPI method (mL/min), additional ceftriaxone treatment and serum protein level on amoxicillin PK was tested. A nomogram was then developed to determine the daily dose needed to achieve a steady-state free plasma concentration above 4× MIC, 100% of the time, without exceeding a total plasma concentration of 80 mg/L.\nRESULTS: A total of 160 patients were included. Population PK analysis was performed on 540 amoxicillin plasma concentrations. A two-compartment model best described amoxicillin PK and the glomerular filtration rate covariate significantly improved the model when included in the calculation of the elimination constant Ke.\nCONCLUSIONS: This work allowed the development of a dosing nomogram that can help to increase achievement of the PK/pharmacodynamic targets in IE treated with amoxicillin.","container-title":"The Journal of Antimicrobial Chemotherapy","DOI":"10.1093/jac/dkaa232","ISSN":"1460-2091","issue":"10","journalAbbreviation":"J Antimicrob Chemother","language":"eng","note":"PMID: 32601687","page":"2941-2950","source":"PubMed","title":"Development and validation of a dosing nomogram for amoxicillin in infective endocarditis","volume":"75","author":[{"family":"Rambaud","given":"Antoine"},{"family":"Gaborit","given":"Benjamin Jean"},{"family":"Deschanvres","given":"Colin"},{"family":"Le Turnier","given":"Paul"},{"family":"Lecomte","given":"Raphaël"},{"family":"Asseray-Madani","given":"Nathalie"},{"family":"Leroy","given":"Anne-Gaëlle"},{"family":"Deslandes","given":"Guillaume"},{"family":"Dailly","given":"Éric"},{"family":"Jolliet","given":"Pascale"},{"family":"Boutoille","given":"David"},{"family":"Bellouard","given":"Ronan"},{"family":"Gregoire","given":"Matthieu"},{"literal":"Nantes Anti-Microbial Agents PK/PD (NAMAP) study group"}],"issued":{"date-parts":[["2020",10,1]]}}}],"schema":"https://github.com/citation-style-language/schema/raw/master/csl-citation.json"} </w:instrText>
      </w:r>
      <w:r w:rsidR="00AD6346">
        <w:rPr>
          <w:lang w:val="en-US"/>
        </w:rPr>
        <w:fldChar w:fldCharType="separate"/>
      </w:r>
      <w:r w:rsidR="00073B83" w:rsidRPr="00073B83">
        <w:rPr>
          <w:rFonts w:ascii="Calibri" w:hAnsi="Calibri" w:cs="Calibri"/>
          <w:szCs w:val="24"/>
        </w:rPr>
        <w:t>(7–9)</w:t>
      </w:r>
      <w:r w:rsidR="00AD6346">
        <w:rPr>
          <w:lang w:val="en-US"/>
        </w:rPr>
        <w:fldChar w:fldCharType="end"/>
      </w:r>
      <w:r w:rsidR="000618FC">
        <w:rPr>
          <w:lang w:val="en-US"/>
        </w:rPr>
        <w:t xml:space="preserve"> </w:t>
      </w:r>
      <w:r w:rsidR="005A76DD">
        <w:rPr>
          <w:lang w:val="en-US"/>
        </w:rPr>
        <w:t>5</w:t>
      </w:r>
      <w:r w:rsidR="000618FC">
        <w:rPr>
          <w:lang w:val="en-US"/>
        </w:rPr>
        <w:t xml:space="preserve"> </w:t>
      </w:r>
      <w:r w:rsidR="00654123">
        <w:rPr>
          <w:lang w:val="en-US"/>
        </w:rPr>
        <w:t>lacked quantitation of</w:t>
      </w:r>
      <w:r w:rsidR="000618FC">
        <w:rPr>
          <w:lang w:val="en-US"/>
        </w:rPr>
        <w:t xml:space="preserve"> CEF</w:t>
      </w:r>
      <w:r w:rsidR="000618FC" w:rsidRPr="00CA4FDB">
        <w:rPr>
          <w:vertAlign w:val="subscript"/>
          <w:lang w:val="en-US"/>
          <w:rPrChange w:id="339" w:author="Thomas Duflot" w:date="2024-11-13T17:19:00Z">
            <w:rPr>
              <w:lang w:val="en-US"/>
            </w:rPr>
          </w:rPrChange>
        </w:rPr>
        <w:t>u</w:t>
      </w:r>
      <w:r w:rsidR="00E51D34">
        <w:rPr>
          <w:lang w:val="en-US"/>
        </w:rPr>
        <w:t xml:space="preserve"> </w:t>
      </w:r>
      <w:r w:rsidR="00AD6346">
        <w:rPr>
          <w:lang w:val="en-US"/>
        </w:rPr>
        <w:fldChar w:fldCharType="begin"/>
      </w:r>
      <w:r w:rsidR="00073B83">
        <w:rPr>
          <w:lang w:val="en-US"/>
        </w:rPr>
        <w:instrText xml:space="preserve"> ADDIN ZOTERO_ITEM CSL_CITATION {"citationID":"GaFaSNkc","properties":{"formattedCitation":"(10\\uc0\\u8211{}14)","plainCitation":"(10–14)","noteIndex":0},"citationItems":[{"id":"yg2Cy3EW/aATewx9i","uris":["http://zotero.org/users/6270923/items/U4IPQ82V"],"itemData":{"id":978,"type":"article-journal","abstract":"Current estimates of the mortality associated with brain abscesses range from 0-24%, with neurological sequellae in 30-55% of survivors. Although the incidence of brain abscess appears to be increasing, likely due to an increase in the population of immunosuppressed patients, the condition is still sufficiently uncommon to make human clinical trials of therapy problematic. An animal model to study the efficacy of new treatment regimens, specifically, new antimicrobial agents is therefore necessary. This study uses a well-defined experimental paradigm as an inexpensive method of inducing and studying the efficacy of antibiotics in brain abscess. The rat model of brain abscess/cerebritis developed at this institution was used to determine the relative efficacy of trovafloxacin as compared to ceftriaxone in animals infected with Staphylococcus aureus. S. aureus ( approximately 10(5) CFU in 1 microliter) was injected with a Hamilton syringe, very slowly, over the course of 70 minutes after a two mm burr hole was created with a spherical carbide drill just posterior to the coronal suture and four mm lateral to the midline. Eighteen hours later treatment was begun; every 8 hours the rats were dosed with subcutaneous ceftriaxone (n = 10), trovafloxacin (n = 11) or 0.9% sterile pyogen-free saline (n = 10). After four days of treatment the brains were removed and sectioned with a scalpel. The entire injected hemisphere was homogenized and quantitative cultures performed. The mean +/- SEM log(10) colony forming units/ml S. aureus recovered from homogenized brain were as follows: controls 6.10 +/- 0.28; ceftriaxone 3.43 +/- 0.33; trovafloxacin 3.65 +/- 0.3. There was no significant difference in bacterial clearance between ceftriaxone versus trovafloxacin (p = 0.39). Trovafloxacin or other quinolones may provide a viable alternative to intravenous antibiotics in patients with brain abscess/cerebritis.","container-title":"Life Sciences","DOI":"10.1016/s0024-3205(03)00507-1","ISSN":"0024-3205","issue":"14","journalAbbreviation":"Life Sci","language":"eng","note":"PMID: 12888116","page":"1773-1782","source":"PubMed","title":"The efficacy of trovafloxacin versus ceftriaxone in the treatment of experimental brain abscess/cerebritis in the rat","volume":"73","author":[{"family":"Nathan","given":"Barnett R."},{"family":"Scheld","given":"W. Michael"}],"issued":{"date-parts":[["2003",8,22]]}}},{"id":"yg2Cy3EW/7LeJzGi1","uris":["http://zotero.org/users/6270923/items/XJQW3UU6"],"itemData":{"id":953,"type":"article-journal","abstract":"BACKGROUND: To perform a review describing the pharmacokinetic (PK) parameters and covariates of interest of the eight first choice β-lactams (BL) antibiotics for treatment of severe infections in pediatric population. Pediatric sepsis and septic shock reportedly affect 30% of children admitted to pediatric intensive care units, with a 25% mortality rate. Eight BL are included as first choice antibiotic for severe infections in pediatric population in the World Health Organization model list of essential medicines for children.\nMETHODS: The PubMed/Medline databases was searched and included studies if they described a population PK model of piperacillin, amoxicillin, ampicillin, cefotaxime, ceftriaxone, cloxacillin, imipenem or meropenem in neonates or children. We compared the PK parameters for each drug. We analysed the used covariates to estimate PK parameters. We compared the pharmacokinetics/pharmacodynamics (PK/PD) targets and the drug dosing recommendations.\nRESULTS: Thirty-four studies met inclusion criteria with seven studies for piperacillin, five for amoxicillin, three for ampicillin, three for cefotaxime, two for ceftriaxone, two for imipenem and twelve for meropenem. None met inclusion criteria for cloxacillin. Ages ranged from 0-19.1 years with 12 studies including preterm. Body weight, age and renal function were the three major covariates in neonates and children. Different PK/PD targets were observed (between 40% to 100% of the dosing regimen interval of time over which the unbound (or free) drug concentration remains above the minimal inhibitory concentration (MIC) (fT&gt;MIC) or four times the MIC (fT&gt;4xMIC)). Several drug-dosing regimens were fond recommended according to the age and pathogens MIC using intermittent, timed or continuous infusions.\nCONCLUSIONS: Consensus is lacking on the optimal dosing regimens for these eight first choice antibiotics. A more personalized approach to antibiotic drugs dosing with individual characteristics of patient and pathogen susceptibility is required. According PK/PD targets and used dosing regimens, prospective clinical studies are required to investigate clinical cure, patient survival and emergence of antimicrobial resistance.","container-title":"Journal of Pharmacy &amp; Pharmaceutical Sciences: A Publication of the Canadian Society for Pharmaceutical Sciences, Societe Canadienne Des Sciences Pharmaceutiques","DOI":"10.18433/jpps30927","ISSN":"1482-1826","journalAbbreviation":"J Pharm Pharm Sci","language":"eng","note":"PMID: 33227230","page":"470-485","source":"PubMed","title":"Population pharmacokinetic models of first choice beta-lactam antibiotics for severe infections treatment: What antibiotic regimen to prescribe in children?","title-short":"Population pharmacokinetic models of first choice beta-lactam antibiotics for severe infections treatment","volume":"23","author":[{"family":"Marsot","given":"Amélie"}],"issued":{"date-parts":[["2020"]]}}},{"id":"yg2Cy3EW/24jUZX5J","uris":["http://zotero.org/users/6270923/items/S6FLTLHS"],"itemData":{"id":980,"type":"article-journal","abstract":"Ceftriaxone is a third-generation cephalosporin that is used for a variety of infections such as meningitis, gonorrhoea and community-acquired pneumonia. The most important aspects of its pharmacokinetics include a long half-life, excellent tissue penetration and saturable (dose-dependent) serum protein binding of the drug. A pharmacodynamic analysis [total area under the concentration-time curve (AUC)/minimum inhibitory concentration (MIC)] was performed in several populations (healthy volunteers, children, the elderly, and patients with renal and hepatic impairment) against various bacterial species (Streptococcus pneumoniae, the Enterobacteriacieae, methicillin-susceptible Staphylococcus aureus, and Pseudomonas aeruginosa). AUC/MIC [area under the inhibitory time curve (AUIC)] was chosen as the pharmacodynamic parameter for this analysis since ceftriaxone is a time-dependent killer and high peak concentrations are not needed. In addition, there is a significant correlation between AUIC, time when concentration exceeds the MIC (t &gt; MIC) and time to eradication. Total and free AUICs (assuming a free fraction = 10%) were calculated since it is highly protein bound. It was postulated that a free AUIC of at least 125 would be required to achieve efficacy. From our analysis of these various populations, we were able to conclude that the free AUIC values support the use of Ig daily in infections where MIC values are below 2 mg/L. In addition, consistent with its reported good activity against CSF organisms with MICs &lt; or =1.0 mg/L and marginal activity against organisms with MICs &gt; or =2.0 mg/L, we also recommend the target free AUIC values of at least 125 for patients with severe infections such as meningitis. Patients with mild infections may recover with values below 125 but they may remain at risk of the development of resistant organisms. Furthermore, it is essential to further validate these findings in patients who have received treatment, calculate AUICs and correlate these parameters with both clinical and microbiological outcomes.","container-title":"Clinical Pharmacokinetics","DOI":"10.2165/00003088-200140090-00004","ISSN":"0312-5963","issue":"9","journalAbbreviation":"Clin Pharmacokinet","language":"eng","note":"PMID: 11605716","page":"685-694","source":"PubMed","title":"Clinical use of ceftriaxone: a pharmacokinetic-pharmacodynamic perspective on the impact of minimum inhibitory concentration and serum protein binding","title-short":"Clinical use of ceftriaxone","volume":"40","author":[{"family":"Perry","given":"T. R."},{"family":"Schentag","given":"J. J."}],"issued":{"date-parts":[["2001"]]}}},{"id":"yg2Cy3EW/54jCqIFD","uris":["http://zotero.org/users/6270923/items/ACDFMCAD"],"itemData":{"id":823,"type":"article-journal","abstract":"OBJECTIVES: To determine the pharmacokinetic parameters of ceftriaxone following an infusion in haemodialysed outpatients and to use these parameters for an optimisation of dosing based on pharmacodynamic indices.\nMETHODS: Fifty haemodialysed patients were enrolled in a single-centre, prospective, open-label study. They received short intravenous infusions of ceftriaxone 1 or 2 g every 48 hours for bronchopneumonia immediately after the dialysis session. Total plasma concentrations of ceftriaxone were analysed with a population pharmacokinetic approach using nonlinear mixed-effects modelling. Free drug concentrations were derived from published binding parameters in order to estimate the time when they exceed the minimum inhibitory concentration (MIC).\nRESULTS: The pharmacokinetics were best described by a two-compartment model. None of the covariates tested (age, bodyweight, height, sex, body mass index, albumin) influenced the pharmacokinetic parameters. The estimated population pharmacokinetic parameters (interindividual variability [percentage of coefficient of variation]) were clearance 0.36 L/h (48%), volume of distribution of the central compartment 4.53 L (47%), intercompartmental clearance 10.8 L/h and volume of distribution of the peripheral compartment 9.54 L (63%). The terminal elimination half-life (t(1/2)beta) from plasma was 27.5 hours. The mean (range) times when the free drug concentration exceeded the MIC (T&gt;MIC) following ceftriaxone 1 g infusion were 60.3 (53.0-67.7) hours and 2.5 (1.0-3.9) hours for the breakpoints 1 and 8 mg/L (based on free drug concentration), respectively. After administration of ceftriaxone 2 g, the T&gt;MIC was 88.5 (78.8-98.3) hours and 17.7 (13.3-22.0) hours for the breakpoints 1 and 8 mg/L, respectively. The simulated free drug concentrations (median, first and third quartile) for 48 and 72 hours following the first dose of ceftriaxone 1g were 1.11, 0.63 and 1.89 mg/L, and 0.63, 0.28 and 1.18 mg/L, respectively. For ceftriaxone 2g infusion, the simulated free concentrations (median, first and third quartile) at 48 and 72 hours were 2.50, 1.40 and 4.52 mg/L, and 1.37, 0.60 and 2.70 mg/L, respectively.\nCONCLUSIONS: On the basis of decreased clearance in haemodialysed patients, it can be argued that the dose of ceftriaxone should be decreased or the delay between doses should be increased. However, taking into account pharmacodynamic considerations, this study showed that following intravenous administration of ceftriaxone 1 g after each dialysis session, some patients were at risk of achieving a concentration below the MIC (1 mg/L), particularly if the second administration occurred 72 hours after the first dosing. Thus, a dose of ceftriaxone 2 g intravenously is recommended immediately following dialysis, particularly in patients with severe infections or when the dosing interval will be higher than 48 hours.","container-title":"Clinical Pharmacokinetics","DOI":"10.2165/00003088-200645050-00004","ISSN":"0312-5963","issue":"5","journalAbbreviation":"Clin Pharmacokinet","language":"eng","note":"PMID: 16640454","page":"493-501","source":"PubMed","title":"Population pharmacokinetics of ceftriaxone and pharmacodynamic considerations in haemodialysed patients","volume":"45","author":[{"family":"Simon","given":"Nicolas"},{"family":"Dussol","given":"Bertrand"},{"family":"Sampol","given":"Emmanuelle"},{"family":"Purgus","given":"Raj"},{"family":"Brunet","given":"Philippe"},{"family":"Lacarelle","given":"Bruno"},{"family":"Berland","given":"Yvon"},{"family":"Bruguerolle","given":"Bernard"},{"family":"Urien","given":"Saïk"}],"issued":{"date-parts":[["2006"]]}}},{"id":"yg2Cy3EW/EQc7v1L7","uris":["http://zotero.org/users/6270923/items/FFCCGLU8"],"itemData":{"id":967,"type":"article-journal","abstract":"Ceftriaxone is a third-generation cephalosporin used to treat infants with community-acquired pneumonia. Currently, there is a large variability in the amount of ceftriaxone used for this purpose in this particular age group, and an evidence-based optimal dose is still unavailable. Therefore, we investigated the population pharmacokinetics of ceftriaxone in infants and performed a developmental pharmacokinetic-pharmacodynamic analysis to determine the optimal dose of ceftriaxone for the treatment of infants with community-acquired pneumonia. A prospective, open-label pharmacokinetic study of ceftriaxone was conducted in infants (between 1 month and 2 years of age), adopting an opportunistic sampling strategy to collect blood samples and applying high-performance liquid chromatography to quantify ceftriaxone concentrations. Developmental population pharmacokinetic-pharmacodynamic analysis was conducted using nonlinear mixed effects modeling (NONMEM) software. Sixty-six infants were included, and 169 samples were available for pharmacokinetic analysis. A one-compartment model with first-order elimination matched the data best. Covariate analysis elucidated that age and weight significantly affected ceftriaxone pharmacokinetics. According to the results of a Monte Carlo simulation, with a pharmacokinetic-pharmacodynamic target of a free drug concentration above the MIC during 70% of the dosing interval (70% fT&gt;MIC), regimens of 20 mg/kg of body weight twice daily for infants under 1 year of age and 30 mg/kg twice daily for those older than 1 year of age were suggested. The population pharmacokinetics of ceftriaxone were established in infants, and evidence-based dosing regimens for community-acquired pneumonia were suggested based on developmental pharmacokinetics-pharmacodynamics.","container-title":"Antimicrobial agents and chemotherapy","DOI":"10.1128/aac.01412-20","ISSN":"1098-6596","issue":"11","journalAbbreviation":"Antimicrob Agents Chemother","language":"eng","note":"PMID: 32816735\nPMCID: PMC7577156","page":"e01412-20","source":"Europe PMC","title":"Optimal Dosing of Ceftriaxone in Infants Based on a Developmental Population Pharmacokinetic-Pharmacodynamic Analysis.","volume":"64","author":[{"family":"Wang","given":"Ya-Kun"},{"family":"Wu","given":"Yue-E"},{"family":"Li","given":"Xue"},{"family":"Tian","given":"Li-Yuan"},{"family":"Khan","given":"Muhammad Wasim"},{"family":"Tang","given":"Bo-Hao"},{"family":"Shi","given":"Hai-Yan"},{"family":"Zheng","given":"Yi"},{"family":"Hao","given":"Guo-Xiang"},{"family":"Anker","given":"John","non-dropping-particle":"van den"},{"family":"You","given":"Dian-Ping"},{"family":"Zhao","given":"Wei"}],"issued":{"date-parts":[["2020",10,1]]}}}],"schema":"https://github.com/citation-style-language/schema/raw/master/csl-citation.json"} </w:instrText>
      </w:r>
      <w:r w:rsidR="00AD6346">
        <w:rPr>
          <w:lang w:val="en-US"/>
        </w:rPr>
        <w:fldChar w:fldCharType="separate"/>
      </w:r>
      <w:r w:rsidR="00073B83" w:rsidRPr="00073B83">
        <w:rPr>
          <w:rFonts w:ascii="Calibri" w:hAnsi="Calibri" w:cs="Calibri"/>
          <w:szCs w:val="24"/>
        </w:rPr>
        <w:t>(10–14)</w:t>
      </w:r>
      <w:r w:rsidR="00AD6346">
        <w:rPr>
          <w:lang w:val="en-US"/>
        </w:rPr>
        <w:fldChar w:fldCharType="end"/>
      </w:r>
      <w:r w:rsidR="000618FC">
        <w:rPr>
          <w:lang w:val="en-US"/>
        </w:rPr>
        <w:t xml:space="preserve"> and </w:t>
      </w:r>
      <w:r w:rsidR="001A5A10">
        <w:rPr>
          <w:lang w:val="en-US"/>
        </w:rPr>
        <w:t>5</w:t>
      </w:r>
      <w:r w:rsidR="000618FC">
        <w:rPr>
          <w:lang w:val="en-US"/>
        </w:rPr>
        <w:t xml:space="preserve"> </w:t>
      </w:r>
      <w:r w:rsidR="00654123">
        <w:rPr>
          <w:lang w:val="en-US"/>
        </w:rPr>
        <w:t>did not involve</w:t>
      </w:r>
      <w:r w:rsidR="000618FC">
        <w:rPr>
          <w:lang w:val="en-US"/>
        </w:rPr>
        <w:t xml:space="preserve"> modeling of CEF</w:t>
      </w:r>
      <w:r w:rsidR="000618FC" w:rsidRPr="00CA4FDB">
        <w:rPr>
          <w:vertAlign w:val="subscript"/>
          <w:lang w:val="en-US"/>
          <w:rPrChange w:id="340" w:author="Thomas Duflot" w:date="2024-11-13T17:19:00Z">
            <w:rPr>
              <w:lang w:val="en-US"/>
            </w:rPr>
          </w:rPrChange>
        </w:rPr>
        <w:t>u</w:t>
      </w:r>
      <w:r w:rsidR="000618FC">
        <w:rPr>
          <w:lang w:val="en-US"/>
        </w:rPr>
        <w:t xml:space="preserve"> based on CEF</w:t>
      </w:r>
      <w:r w:rsidR="000618FC" w:rsidRPr="00CA4FDB">
        <w:rPr>
          <w:vertAlign w:val="subscript"/>
          <w:lang w:val="en-US"/>
          <w:rPrChange w:id="341" w:author="Thomas Duflot" w:date="2024-11-13T17:19:00Z">
            <w:rPr>
              <w:lang w:val="en-US"/>
            </w:rPr>
          </w:rPrChange>
        </w:rPr>
        <w:t>t</w:t>
      </w:r>
      <w:ins w:id="342" w:author="Thomas Duflot" w:date="2024-11-13T17:19:00Z">
        <w:r w:rsidR="00CA4FDB" w:rsidRPr="00CA4FDB">
          <w:rPr>
            <w:vertAlign w:val="subscript"/>
            <w:lang w:val="en-US"/>
            <w:rPrChange w:id="343" w:author="Thomas Duflot" w:date="2024-11-13T17:19:00Z">
              <w:rPr>
                <w:lang w:val="en-US"/>
              </w:rPr>
            </w:rPrChange>
          </w:rPr>
          <w:t>ot</w:t>
        </w:r>
      </w:ins>
      <w:r w:rsidR="00F91936">
        <w:rPr>
          <w:lang w:val="en-US"/>
        </w:rPr>
        <w:t>.</w:t>
      </w:r>
      <w:ins w:id="344" w:author="Thomas Duflot" w:date="2024-11-14T08:53:00Z">
        <w:r w:rsidR="00D610F1">
          <w:rPr>
            <w:lang w:val="en-US"/>
          </w:rPr>
          <w:t xml:space="preserve"> </w:t>
        </w:r>
      </w:ins>
      <w:r w:rsidR="00D610F1">
        <w:rPr>
          <w:lang w:val="en-US"/>
        </w:rPr>
        <w:fldChar w:fldCharType="begin"/>
      </w:r>
      <w:r w:rsidR="00073B83">
        <w:rPr>
          <w:lang w:val="en-US"/>
        </w:rPr>
        <w:instrText xml:space="preserve"> ADDIN ZOTERO_ITEM CSL_CITATION {"citationID":"ML13KrXq","properties":{"formattedCitation":"(15\\uc0\\u8211{}19)","plainCitation":"(15–19)","noteIndex":0},"citationItems":[{"id":108,"uris":["http://zotero.org/users/local/CULfEDKS/items/N47SEUHE"],"itemData":{"id":108,"type":"article-journal","abstract":"OBJECTIVE: To explore pharmacokinetic factors underlying the poor bacteriologic eradication rate with a single 500-mg dose of ceftriaxone for streptococcal tonsillopharyngitis and to identify the minimum ceftriaxone dose required for effective treatment.\nMETHODS: Population modeling techniques were applied to pharmacokinetic data derived from paired plasma and tonsil samples from 153 children to assess the contribution of pharmacokinetic variability to patients' responses to ceftriaxone. In addition, a Monte Carlo simulation was performed to determine (1) the amount of time that free ceftriaxone concentrations must exceed the minimum inhibitory concentration (MIC) of group A Streptococcus to achieve bacteriologic eradication and (2) the ceftriaxone dose required to maintain free drug concentrations above the target MIC for the requisite amount of time. Ceftriaxone MICs for group A Streptococcus were obtained from a previous trial, in which all MICs (n = 115) were &lt; or = 0.064 mg/L; 33.9% were susceptible at &lt; or = 0.016 mg/L, 66.4% were susceptible at 0.032 mg/L, and 1.7% were susceptible at 0.064 mg/L.\nRESULTS: Mean population pharmacokinetic parameters and their variances reflected substantial variability of clearance and half-life in the target population. Tonsillar ceftriaxone protein binding was 89.1%. The proportions of 1000 simulated patients with free ceftriaxone concentrations that exceeded MICs of 0.016 mg/L, 0.032 mg/L, and 0.064 mg/L at 24 hours were 71.7%, 65.4%, and 57.2%, respectively, and at 48 hours were 41.8%, 35.8%, and 28.6%, respectively. The amount of time that free ceftriaxone concentrations need to exceed MIC to achieve bacteriologic success was estimated to be 36 hours. Using this time criterion, two 500-mg doses of ceftriaxone separated by 18 hours should achieve a bacteriologic cure rate of approximately 95%.\nCONCLUSIONS: Pharmacokinetic variability and high ceftriaxone tonsillar protein binding explain the high microbiologic failure rate for a single 500-mg dose of ceftriaxone in group A streptococcal tonsillopharyngitis. Monte Carlo simulation suggests that a second dose administered 18 hours after the first will be required to achieve an acceptable bacteriologic cure rate.","container-title":"Pediatrics","DOI":"10.1542/peds.2004-2294","ISSN":"1098-4275","issue":"4","journalAbbreviation":"Pediatrics","language":"eng","note":"PMID: 16199703","page":"927-932","source":"PubMed","title":"Explaining the poor bacteriologic eradication rate of single-dose ceftriaxone in group a streptococcal tonsillopharyngitis: a reverse engineering solution using pharmacodynamic modeling","title-short":"Explaining the poor bacteriologic eradication rate of single-dose ceftriaxone in group a streptococcal tonsillopharyngitis","volume":"116","author":[{"family":"Blumer","given":"Jeffrey L."},{"family":"Reed","given":"Michael D."},{"family":"Kaplan","given":"Edward L."},{"family":"Drusano","given":"George L."}],"issued":{"date-parts":[["2005",10]]}}},{"id":110,"uris":["http://zotero.org/users/local/CULfEDKS/items/J67PA3SS"],"itemData":{"id":110,"type":"article-journal","abstract":"In the absence of specific data to guide optimal dosing, this study aimed to describe the pharmacokinetics of ceftriaxone in severely septic Australian Indigenous patients and to assess achievement of the pharmacodynamic target of the regimens prescribed. A pharmacokinetic study was conducted in a remote hospital intensive care unit in patients receiving ceftriaxone dosing of 1 g every 12 h (q12h). Serial blood and urine samples were collected over one dosing interval on two consecutive days. Samples were assayed using a validated chromatography method for total and unbound concentrations. Concentration-time data collected were analysed with a non-compartmental approach. A total of 100 plasma samples were collected from five subjects. Ceftriaxone clearance, volume of distribution at steady-state, elimination half-life and elimination rate constant estimates were 0.9 (0.6-1.5) L/h, 11.2 (7.6-13.4) L, 9.5 (3.2-10.2) h and 0.07 (0.07-0.21) h-1, respectively. The unbound fraction of ceftriaxone ranged between 14% and 43%, with a higher unbound fraction present at higher total concentrations. The unbound concentrations at 720 min from the initiation of infusion for the first and second dosing intervals were 7.2 (4.8-10.7) mg/L and 7.8 (4.7-12.1) mg/L respectively, which exceeds the minimum inhibitory concentration of all typical target pathogens. In conclusion, the regimen of ceftriaxone 1 g q12h is adequate for critically ill Australian Indigenous patients with severe sepsis caused by non-resistant pathogens.","container-title":"International Journal of Antimicrobial Agents","DOI":"10.1016/j.ijantimicag.2016.09.021","ISSN":"1872-7913","issue":"6","journalAbbreviation":"Int J Antimicrob Agents","language":"eng","note":"PMID: 27838278","page":"748-752","source":"PubMed","title":"Total and unbound ceftriaxone pharmacokinetics in critically ill Australian Indigenous patients with severe sepsis","volume":"48","author":[{"family":"Tsai","given":"Danny"},{"family":"Stewart","given":"Penelope"},{"family":"Goud","given":"Rajendra"},{"family":"Gourley","given":"Stephen"},{"family":"Hewagama","given":"Saliya"},{"family":"Krishnaswamy","given":"Sushena"},{"family":"Wallis","given":"Steven C."},{"family":"Lipman","given":"Jeffrey"},{"family":"Roberts","given":"Jason A."}],"issued":{"date-parts":[["2016",12]]}}},{"id":112,"uris":["http://zotero.org/users/local/CULfEDKS/items/CLQL8J9W"],"itemData":{"id":112,"type":"article-journal","abstract":"Although antibacterial therapy has an impact on human intestinal flora and the emergence of resistant bacteria, its role in the amplification of antimicrobial resistance and the quantitative exposure-effect relationship is not clear. An observational prospective study was conducted to determine whether and how ceftriaxone exposure is related to amplification of resistance in non-intensive care unit (non-ICU) patients. Serial stool samples from 122 extended-spectrum β-lactamase-positive (ESBL+) hospitalized patients were analyzed by quantitative real-time PCR to quantify the resistant gene blaCTX-M Drug exposure was calculated for each patient by using a population pharmacokinetic model. Multi- and univariate regression and classification regression tree (CART) analyses were used to explore relationships between measures of exposure and amplification of blaCTX-M genes. Amplification of blaCTX-M was observed in 0% (0/11) of patients with no treatment and 33% (20/61) of patients treated with ceftriaxone. Stepwise regression analysis showed a significant association between amplification of blaCTX-M and the plasma area under the concentration-time curve from 0 to 24 h for the unbound fraction of the drug (fAUC0-24), the maximum concentration of drug in serum for the unbound fraction of the drug (fCmax), and the duration of ceftriaxone therapy. Using CART analysis, amplification of blaCTX-M was observed in 11/16 (69%) patients treated for &gt;14 days and in 9/40 (23%) patients treated for ≤14 days (P = 0.0019). In the latter group, amplification was observed in 5/7 (71%) patients with an fAUC0-24 of ≥222 mg · h/liter and in 4/33 (12%) patients with lower drug exposures (P = 0.0033). A similar association was found for an fCmax of ≥30 mg/liter (63% versus 13%, P = 0.0079). A significant association was found between the amplification of blaCTX-M resistance genes and exposure to ceftriaxone. Both duration of treatment and degree of ceftriaxone exposure have a significant impact on the amplification of resistance genes. (The project described in this paper has been registered at ClinicalTrials.gov under identifier NCT01208519.).","container-title":"Antimicrobial Agents and Chemotherapy","DOI":"10.1128/AAC.00473-17","ISSN":"1098-6596","issue":"11","journalAbbreviation":"Antimicrob Agents Chemother","language":"eng","note":"PMID: 28807914\nPMCID: PMC5655041","page":"e00473-17","source":"PubMed","title":"Amplification of Antimicrobial Resistance in Gut Flora of Patients Treated with Ceftriaxone","volume":"61","author":[{"family":"Meletiadis","given":"J."},{"family":"Turlej-Rogacka","given":"A."},{"family":"Lerner","given":"A."},{"family":"Adler","given":"A."},{"family":"Tacconelli","given":"E."},{"family":"Mouton","given":"J. W."},{"literal":"the SATURN Diagnostic Study Group"}],"issued":{"date-parts":[["2017",11]]}}},{"id":"yg2Cy3EW/9p0ow7wF","uris":["http://zotero.org/users/6270923/items/LJNCAU8E"],"itemData":{"id":"yg2Cy3EW/9p0ow7wF","type":"article-journal","abstract":"Critical illness, including sepsis, causes significant pathophysiologic changes that alter the pharmacokinetics (PK) of antibiotics. Ceftriaxone is one of the most prescribed antibiotics in patients admitted to the pediatric intensive care unit (PICU). We sought to develop population PK models of both total ceftriaxone and free ceftriaxone in children admitted to a single-center PICU using a scavenged opportunistic sampling approach. We tested if the presence of sepsis and phase of illness (before or after 48 h of antibiotic treatment) altered ceftriaxone PK parameters. We performed Monte Carlo simulations to evaluate whether dosing regimens commonly used in PICUs in the United States (50 mg/kg of body weight every 12 h versus 24 h) resulted in adequate antimicrobial coverage. We found that a two-compartment model best described both total and free ceftriaxone concentrations. For free concentrations, the population clearance value is 6.54 L/h/70 kg, central volume is 25.4 L/70 kg, and peripheral volume is 19.6 L/70 kg. For both models, we found that allometric weight scaling, postmenstrual age, creatinine clearance, and daily highest temperature had significant effects on clearance. The presence of sepsis or phase of illness did not have a significant effect on clearance or volume of distribution. Monte Carlo simulations demonstrated that to achieve free concentrations above 1 μg/ml for 100% of the dosing intervals, a dosing regimen of 50 mg/kg every 12 h is recommended for most patients. A continuous infusion could be considered if the target is to maintain free concentrations four times above the MICs (4 μg/ml).","container-title":"Antimicrobial Agents and Chemotherapy","DOI":"10.1128/AAC.01427-21","ISSN":"1098-6596","issue":"1","journalAbbreviation":"Antimicrob Agents Chemother","language":"eng","note":"PMID: 34633847\nPMCID: PMC8765235","page":"e0142721","source":"PubMed","title":"Population Pharmacokinetic Modeling of Total and Free Ceftriaxone in Critically Ill Children and Young Adults and Monte Carlo Simulations Support Twice Daily Dosing for Target Attainment","volume":"66","author":[{"family":"Tang Girdwood","given":"Sonya"},{"family":"Dong","given":"Min"},{"family":"Tang","given":"Peter"},{"family":"Stoneman","given":"Erin"},{"family":"Jones","given":"Rhonda"},{"family":"Yunger","given":"Toni"},{"family":"Ostermeier","given":"Austin"},{"family":"Curry","given":"Calise"},{"family":"Forton","given":"Melissa"},{"family":"Hail","given":"Traci"},{"family":"Mullaney","given":"Randi"},{"family":"Lahni","given":"Patrick"},{"family":"Punt","given":"Nieko"},{"family":"Kaplan","given":"Jennifer"},{"family":"Vinks","given":"Alexander A."}],"issued":{"date-parts":[["2022",1,18]]}}},{"id":118,"uris":["http://zotero.org/users/local/CULfEDKS/items/C5GIH6A4"],"itemData":{"id":118,"type":"article-journal","abstract":"OBJECTIVE: To develop a reliable 2-compartment population pharmacokinetic (PK) model for unbound ceftriaxone in a critically ill population and determine an optimal dosing regimen.\nMATERIALS AND METHODS: This was a prospective, single-center, observational study of critically ill patients treated with ceftriaxone. Unbound serum ceftriaxone concentrations were measured using validated ultrafiltration and ultra-performance liquid chromatography-tandem mass spectrometry. PK analysis and dosing simulations were performed using an iterative 2-stage Bayesian fitting procedure and Monte Carlo simulations. The PK/pharmacodynamics (PD) target was attained when unbound serum ceftriaxone concentrations exceeded 4 times the minimum inhibitory concentration (MIC) for ≥ 60% of the dosing interval (ƒT&gt;4xMIC ≥ 60%).\nRESULTS: 91 patients were enrolled, and 173 unbound ceftriaxone concentrations were acquired. The population PK parameter estimates were hepatic clearance 5.2 ± 0.9 L/h/1.85m2, the unbound renal clearance of ceftriaxone divided by the creatinine clearance 0.61 ± 0.24, lean body mass corrected volume of distribution of the central compartment 0.82 ± 0.21 L/kg, and intercompartmental distribution rate constant from central to peripheral compartment 0.18 ± 0.08 h-1. Dosing simulations predicted ƒT&gt;4 mg/L of 88% (95% CI: 69 - 100%) for 2,000 mg ceftriaxone once daily and ƒT&gt;4 mg/L of 100% (95% CI: 100 - 100%) both for 1,000 mg twice daily and continuous infusion of 2,000 mg daily.\nCONCLUSION: We developed a reliable population PK model for unbound ceftriaxone in a critically ill population. Dosing simulations revealed ƒT&gt;4 mg/L ≥ 60% for 1,000 mg twice daily and 2,000 mg once daily or by continuous infusion.","container-title":"International Journal of Clinical Pharmacology and Therapeutics","DOI":"10.5414/CP204181","ISSN":"0946-1965","issue":"9","journalAbbreviation":"Int J Clin Pharmacol Ther","language":"eng","note":"PMID: 35861497","page":"373-383","source":"PubMed","title":"Population pharmacokinetics of unbound ceftriaxone in a critically ill population","volume":"60","author":[{"family":"Meenks","given":"Sjoerd D."},{"family":"Noble","given":"Jos L. M. L.","non-dropping-particle":"le"},{"family":"Foudraine","given":"Norbert A."},{"family":"Vries","given":"Frank","non-dropping-particle":"de"},{"family":"Neef","given":"Kees"},{"family":"Janssen","given":"Paddy K. C."}],"issued":{"date-parts":[["2022",9]]}}}],"schema":"https://github.com/citation-style-language/schema/raw/master/csl-citation.json"} </w:instrText>
      </w:r>
      <w:r w:rsidR="00D610F1">
        <w:rPr>
          <w:lang w:val="en-US"/>
        </w:rPr>
        <w:fldChar w:fldCharType="separate"/>
      </w:r>
      <w:r w:rsidR="00073B83" w:rsidRPr="00073B83">
        <w:rPr>
          <w:rFonts w:ascii="Calibri" w:hAnsi="Calibri" w:cs="Calibri"/>
          <w:szCs w:val="24"/>
        </w:rPr>
        <w:t>(15–19)</w:t>
      </w:r>
      <w:r w:rsidR="00D610F1">
        <w:rPr>
          <w:lang w:val="en-US"/>
        </w:rPr>
        <w:fldChar w:fldCharType="end"/>
      </w:r>
      <w:r w:rsidR="00C06FDF">
        <w:rPr>
          <w:lang w:val="en-US"/>
        </w:rPr>
        <w:t xml:space="preserve"> </w:t>
      </w:r>
      <w:del w:id="345" w:author="Thomas Duflot" w:date="2024-11-14T08:53:00Z">
        <w:r w:rsidR="00AD6346" w:rsidDel="00D610F1">
          <w:rPr>
            <w:lang w:val="en-US"/>
          </w:rPr>
          <w:fldChar w:fldCharType="begin"/>
        </w:r>
        <w:r w:rsidR="00D610F1" w:rsidDel="00D610F1">
          <w:rPr>
            <w:lang w:val="en-US"/>
          </w:rPr>
          <w:delInstrText xml:space="preserve"> ADDIN ZOTERO_ITEM CSL_CITATION {"citationID":"n5RUlekc","properties":{"formattedCitation":"\\super 15\\uc0\\u8211{}19\\nosupersub{}","plainCitation":"15–19","noteIndex":0},"citationItems":[{"id":"yg2Cy3EW/ggZ3sjqM","uris":["http://zotero.org/users/6270923/items/AWCWXKTQ"],"itemData":{"id":977,"type":"article-journal","abstract":"OBJECTIVE: To explore pharmacokinetic factors underlying the poor bacteriologic eradication rate with a single 500-mg dose of ceftriaxone for streptococcal tonsillopharyngitis and to identify the minimum ceftriaxone dose required for effective treatment.\nMETHODS: Population modeling techniques were applied to pharmacokinetic data derived from paired plasma and tonsil samples from 153 children to assess the contribution of pharmacokinetic variability to patients' responses to ceftriaxone. In addition, a Monte Carlo simulation was performed to determine (1) the amount of time that free ceftriaxone concentrations must exceed the minimum inhibitory concentration (MIC) of group A Streptococcus to achieve bacteriologic eradication and (2) the ceftriaxone dose required to maintain free drug concentrations above the target MIC for the requisite amount of time. Ceftriaxone MICs for group A Streptococcus were obtained from a previous trial, in which all MICs (n = 115) were &lt; or = 0.064 mg/L; 33.9% were susceptible at &lt; or = 0.016 mg/L, 66.4% were susceptible at 0.032 mg/L, and 1.7% were susceptible at 0.064 mg/L.\nRESULTS: Mean population pharmacokinetic parameters and their variances reflected substantial variability of clearance and half-life in the target population. Tonsillar ceftriaxone protein binding was 89.1%. The proportions of 1000 simulated patients with free ceftriaxone concentrations that exceeded MICs of 0.016 mg/L, 0.032 mg/L, and 0.064 mg/L at 24 hours were 71.7%, 65.4%, and 57.2%, respectively, and at 48 hours were 41.8%, 35.8%, and 28.6%, respectively. The amount of time that free ceftriaxone concentrations need to exceed MIC to achieve bacteriologic success was estimated to be 36 hours. Using this time criterion, two 500-mg doses of ceftriaxone separated by 18 hours should achieve a bacteriologic cure rate of approximately 95%.\nCONCLUSIONS: Pharmacokinetic variability and high ceftriaxone tonsillar protein binding explain the high microbiologic failure rate for a single 500-mg dose of ceftriaxone in group A streptococcal tonsillopharyngitis. Monte Carlo simulation suggests that a second dose administered 18 hours after the first will be required to achieve an acceptable bacteriologic cure rate.","container-title":"Pediatrics","DOI":"10.1542/peds.2004-2294","ISSN":"1098-4275","issue":"4","journalAbbreviation":"Pediatrics","language":"eng","note":"PMID: 16199703","page":"927-932","source":"PubMed","title":"Explaining the poor bacteriologic eradication rate of single-dose ceftriaxone in group a streptococcal tonsillopharyngitis: a reverse engineering solution using pharmacodynamic modeling","title-short":"Explaining the poor bacteriologic eradication rate of single-dose ceftriaxone in group a streptococcal tonsillopharyngitis","volume":"116","author":[{"family":"Blumer","given":"Jeffrey L."},{"family":"Reed","given":"Michael D."},{"family":"Kaplan","given":"Edward L."},{"family":"Drusano","given":"George L."}],"issued":{"date-parts":[["2005",10]]}}},{"id":"yg2Cy3EW/z3HClGG6","uris":["http://zotero.org/users/6270923/items/XETF2HWK"],"itemData":{"id":974,"type":"article-journal","abstract":"In the absence of specific data to guide optimal dosing, this study aimed to describe the pharmacokinetics of ceftriaxone in severely septic Australian Indigenous patients and to assess achievement of the pharmacodynamic target of the regimens prescribed. A pharmacokinetic study was conducted in a remote hospital intensive care unit in patients receiving ceftriaxone dosing of 1 g every 12 h (q12h). Serial blood and urine samples were collected over one dosing interval on two consecutive days. Samples were assayed using a validated chromatography method for total and unbound concentrations. Concentration-time data collected were analysed with a non-compartmental approach. A total of 100 plasma samples were collected from five subjects. Ceftriaxone clearance, volume of distribution at steady-state, elimination half-life and elimination rate constant estimates were 0.9 (0.6-1.5) L/h, 11.2 (7.6-13.4) L, 9.5 (3.2-10.2) h and 0.07 (0.07-0.21) h-1, respectively. The unbound fraction of ceftriaxone ranged between 14% and 43%, with a higher unbound fraction present at higher total concentrations. The unbound concentrations at 720 min from the initiation of infusion for the first and second dosing intervals were 7.2 (4.8-10.7) mg/L and 7.8 (4.7-12.1) mg/L respectively, which exceeds the minimum inhibitory concentration of all typical target pathogens. In conclusion, the regimen of ceftriaxone 1 g q12h is adequate for critically ill Australian Indigenous patients with severe sepsis caused by non-resistant pathogens.","container-title":"International journal of antimicrobial agents","DOI":"10.1016/j.ijantimicag.2016.09.021","ISSN":"1872-7913","issue":"6","journalAbbreviation":"Int J Antimicrob Agents","language":"eng","note":"PMID: 27838278","page":"748-752","source":"Europe PMC","title":"Total and unbound ceftriaxone pharmacokinetics in critically ill Australian Indigenous patients with severe sepsis","volume":"48","author":[{"family":"Tsai","given":"Danny"},{"family":"Stewart","given":"Penelope"},{"family":"Goud","given":"Rajendra"},{"family":"Gourley","given":"Stephen"},{"family":"Hewagama","given":"Saliya"},{"family":"Krishnaswamy","given":"Sushena"},{"family":"Wallis","given":"Steven C"},{"family":"Lipman","given":"Jeffrey"},{"family":"Roberts","given":"Jason A"}],"issued":{"date-parts":[["2016",12,1]]}}},{"id":"yg2Cy3EW/HK5cZu8q","uris":["http://zotero.org/users/6270923/items/ZH5Z8LY4"],"itemData":{"id":973,"type":"article-journal","abstract":"Although antibacterial therapy has an impact on human intestinal flora and the emergence of resistant bacteria, its role in the amplification of antimicrobial resistance and the quantitative exposure-effect relationship is not clear. An observational prospective study was conducted to determine whether and how ceftriaxone exposure is related to amplification of resistance in non-intensive care unit (non-ICU) patients. Serial stool samples from 122 extended-spectrum β-lactamase-positive (ESBL+) hospitalized patients were analyzed by quantitative real-time PCR to quantify the resistant gene blaCTX-M Drug exposure was calculated for each patient by using a population pharmacokinetic model. Multi- and univariate regression and classification regression tree (CART) analyses were used to explore relationships between measures of exposure and amplification of blaCTX-M genes. Amplification of blaCTX-M was observed in 0% (0/11) of patients with no treatment and 33% (20/61) of patients treated with ceftriaxone. Stepwise regression analysis showed a significant association between amplification of blaCTX-M and the plasma area under the concentration-time curve from 0 to 24 h for the unbound fraction of the drug (fAUC0-24), the maximum concentration of drug in serum for the unbound fraction of the drug (fCmax), and the duration of ceftriaxone therapy. Using CART analysis, amplification of blaCTX-M was observed in 11/16 (69%) patients treated for &gt;14 days and in 9/40 (23%) patients treated for ≤14 days (P = 0.0019). In the latter group, amplification was observed in 5/7 (71%) patients with an fAUC0-24 of ≥222 mg · h/liter and in 4/33 (12%) patients with lower drug exposures (P = 0.0033). A similar association was found for an fCmax of ≥30 mg/liter (63% versus 13%, P = 0.0079). A significant association was found between the amplification of blaCTX-M resistance genes and exposure to ceftriaxone. Both duration of treatment and degree of ceftriaxone exposure have a significant impact on the amplification of resistance genes. (The project described in this paper has been registered at ClinicalTrials.gov under identifier NCT01208519.).","container-title":"Antimicrobial Agents and Chemotherapy","DOI":"10.1128/AAC.00473-17","ISSN":"1098-6596","issue":"11","journalAbbreviation":"Antimicrob Agents Chemother","language":"eng","note":"PMID: 28807914\nPMCID: PMC5655041","page":"e00473-17","source":"PubMed","title":"Amplification of Antimicrobial Resistance in Gut Flora of Patients Treated with Ceftriaxone","volume":"61","author":[{"family":"Meletiadis","given":"J."},{"family":"Turlej-Rogacka","given":"A."},{"family":"Lerner","given":"A."},{"family":"Adler","given":"A."},{"family":"Tacconelli","given":"E."},{"family":"Mouton","given":"J. W."},{"literal":"the SATURN Diagnostic Study Group"}],"issued":{"date-parts":[["2017",11]]}}},{"id":"yg2Cy3EW/9p0ow7wF","uris":["http://zotero.org/users/6270923/items/LJNCAU8E"],"itemData":{"id":963,"type":"article-journal","abstract":"Critical illness, including sepsis, causes significant pathophysiologic changes that alter the pharmacokinetics (PK) of antibiotics. Ceftriaxone is one of the most prescribed antibiotics in patients admitted to the pediatric intensive care unit (PICU). We sought to develop population PK models of both total ceftriaxone and free ceftriaxone in children admitted to a single-center PICU using a scavenged opportunistic sampling approach. We tested if the presence of sepsis and phase of illness (before or after 48 h of antibiotic treatment) altered ceftriaxone PK parameters. We performed Monte Carlo simulations to evaluate whether dosing regimens commonly used in PICUs in the United States (50 mg/kg of body weight every 12 h versus 24 h) resulted in adequate antimicrobial coverage. We found that a two-compartment model best described both total and free ceftriaxone concentrations. For free concentrations, the population clearance value is 6.54 L/h/70 kg, central volume is 25.4 L/70 kg, and peripheral volume is 19.6 L/70 kg. For both models, we found that allometric weight scaling, postmenstrual age, creatinine clearance, and daily highest temperature had significant effects on clearance. The presence of sepsis or phase of illness did not have a significant effect on clearance or volume of distribution. Monte Carlo simulations demonstrated that to achieve free concentrations above 1 μg/ml for 100% of the dosing intervals, a dosing regimen of 50 mg/kg every 12 h is recommended for most patients. A continuous infusion could be considered if the target is to maintain free concentrations four times above the MICs (4 μg/ml).","container-title":"Antimicrobial Agents and Chemotherapy","DOI":"10.1128/AAC.01427-21","ISSN":"1098-6596","issue":"1","journalAbbreviation":"Antimicrob Agents Chemother","language":"eng","note":"PMID: 34633847\nPMCID: PMC8765235","page":"e0142721","source":"PubMed","title":"Population Pharmacokinetic Modeling of Total and Free Ceftriaxone in Critically Ill Children and Young Adults and Monte Carlo Simulations Support Twice Daily Dosing for Target Attainment","volume":"66","author":[{"family":"Tang Girdwood","given":"Sonya"},{"family":"Dong","given":"Min"},{"family":"Tang","given":"Peter"},{"family":"Stoneman","given":"Erin"},{"family":"Jones","given":"Rhonda"},{"family":"Yunger","given":"Toni"},{"family":"Ostermeier","given":"Austin"},{"family":"Curry","given":"Calise"},{"family":"Forton","given":"Melissa"},{"family":"Hail","given":"Traci"},{"family":"Mullaney","given":"Randi"},{"family":"Lahni","given":"Patrick"},{"family":"Punt","given":"Nieko"},{"family":"Kaplan","given":"Jennifer"},{"family":"Vinks","given":"Alexander A."}],"issued":{"date-parts":[["2022",1,18]]}}},{"id":"yg2Cy3EW/c8pncGp4","uris":["http://zotero.org/users/6270923/items/8Y9LXIGD"],"itemData":{"id":960,"type":"article-journal","abstract":"OBJECTIVE: To develop a reliable 2-compartment population pharmacokinetic (PK) model for unbound ceftriaxone in a critically ill population and determine an optimal dosing regimen.\nMATERIALS AND METHODS: This was a prospective, single-center, observational study of critically ill patients treated with ceftriaxone. Unbound serum ceftriaxone concentrations were measured using validated ultrafiltration and ultra-performance liquid chromatography-tandem mass spectrometry. PK analysis and dosing simulations were performed using an iterative 2-stage Bayesian fitting procedure and Monte Carlo simulations. The PK/pharmacodynamics (PD) target was attained when unbound serum ceftriaxone concentrations exceeded 4 times the minimum inhibitory concentration (MIC) for ≥ 60% of the dosing interval (ƒT&gt;4xMIC ≥ 60%).\nRESULTS: 91 patients were enrolled, and 173 unbound ceftriaxone concentrations were acquired. The population PK parameter estimates were hepatic clearance 5.2 ± 0.9 L/h/1.85m2, the unbound renal clearance of ceftriaxone divided by the creatinine clearance 0.61 ± 0.24, lean body mass corrected volume of distribution of the central compartment 0.82 ± 0.21 L/kg, and intercompartmental distribution rate constant from central to peripheral compartment 0.18 ± 0.08 h-1. Dosing simulations predicted ƒT&gt;4 mg/L of 88% (95% CI: 69 - 100%) for 2,000 mg ceftriaxone once daily and ƒT&gt;4 mg/L of 100% (95% CI: 100 - 100%) both for 1,000 mg twice daily and continuous infusion of 2,000 mg daily.\nCONCLUSION: We developed a reliable population PK model for unbound ceftriaxone in a critically ill population. Dosing simulations revealed ƒT&gt;4 mg/L ≥ 60% for 1,000 mg twice daily and 2,000 mg once daily or by continuous infusion.","container-title":"International Journal of Clinical Pharmacology and Therapeutics","DOI":"10.5414/CP204181","ISSN":"0946-1965","issue":"9","journalAbbreviation":"Int J Clin Pharmacol Ther","language":"eng","note":"PMID: 35861497","page":"373-383","source":"PubMed","title":"Population pharmacokinetics of unbound ceftriaxone in a critically ill population","volume":"60","author":[{"family":"Meenks","given":"Sjoerd D."},{"family":"Noble","given":"Jos L. M. L.","non-dropping-particle":"le"},{"family":"Foudraine","given":"Norbert A."},{"family":"Vries","given":"Frank","non-dropping-particle":"de"},{"family":"Neef","given":"Kees"},{"family":"Janssen","given":"Paddy K. C."}],"issued":{"date-parts":[["2022",9]]}}}],"schema":"https://github.com/citation-style-language/schema/raw/master/csl-citation.json"} </w:delInstrText>
        </w:r>
        <w:r w:rsidR="00AD6346" w:rsidDel="00D610F1">
          <w:rPr>
            <w:lang w:val="en-US"/>
          </w:rPr>
          <w:fldChar w:fldCharType="separate"/>
        </w:r>
        <w:r w:rsidR="00D610F1" w:rsidRPr="00D610F1" w:rsidDel="00D610F1">
          <w:rPr>
            <w:rFonts w:ascii="Calibri" w:hAnsi="Calibri" w:cs="Calibri"/>
            <w:szCs w:val="24"/>
            <w:vertAlign w:val="superscript"/>
          </w:rPr>
          <w:delText>15–19</w:delText>
        </w:r>
        <w:r w:rsidR="00AD6346" w:rsidDel="00D610F1">
          <w:rPr>
            <w:lang w:val="en-US"/>
          </w:rPr>
          <w:fldChar w:fldCharType="end"/>
        </w:r>
        <w:r w:rsidR="000618FC" w:rsidDel="00D610F1">
          <w:rPr>
            <w:lang w:val="en-US"/>
          </w:rPr>
          <w:delText xml:space="preserve"> </w:delText>
        </w:r>
      </w:del>
      <w:r w:rsidR="00654123">
        <w:rPr>
          <w:lang w:val="en-US"/>
        </w:rPr>
        <w:t>Notably</w:t>
      </w:r>
      <w:r w:rsidR="000618FC">
        <w:rPr>
          <w:lang w:val="en-US"/>
        </w:rPr>
        <w:t xml:space="preserve">, one publication </w:t>
      </w:r>
      <w:r w:rsidR="00BB47A5">
        <w:rPr>
          <w:lang w:val="en-US"/>
        </w:rPr>
        <w:t>met</w:t>
      </w:r>
      <w:r w:rsidR="000618FC">
        <w:rPr>
          <w:lang w:val="en-US"/>
        </w:rPr>
        <w:t xml:space="preserve"> the criteria but could not be </w:t>
      </w:r>
      <w:r w:rsidR="00BB47A5">
        <w:rPr>
          <w:lang w:val="en-US"/>
        </w:rPr>
        <w:t>used</w:t>
      </w:r>
      <w:r w:rsidR="000618FC">
        <w:rPr>
          <w:lang w:val="en-US"/>
        </w:rPr>
        <w:t xml:space="preserve"> due to discrepancies in the PK parameters</w:t>
      </w:r>
      <w:r w:rsidR="00F91936">
        <w:rPr>
          <w:lang w:val="en-US"/>
        </w:rPr>
        <w:t>.</w:t>
      </w:r>
      <w:ins w:id="346" w:author="Thomas Duflot" w:date="2024-11-14T09:02:00Z">
        <w:r w:rsidR="00996066">
          <w:rPr>
            <w:lang w:val="en-US"/>
          </w:rPr>
          <w:t xml:space="preserve"> </w:t>
        </w:r>
      </w:ins>
      <w:r w:rsidR="00996066">
        <w:rPr>
          <w:lang w:val="en-US"/>
        </w:rPr>
        <w:fldChar w:fldCharType="begin"/>
      </w:r>
      <w:r w:rsidR="00073B83">
        <w:rPr>
          <w:lang w:val="en-US"/>
        </w:rPr>
        <w:instrText xml:space="preserve"> ADDIN ZOTERO_ITEM CSL_CITATION {"citationID":"nvfeuFIR","properties":{"formattedCitation":"(20)","plainCitation":"(20)","noteIndex":0},"citationItems":[{"id":"yg2Cy3EW/3h9fueKU","uris":["http://zotero.org/users/6270923/items/TAIL4P5N"],"itemData":{"id":"yg2Cy3EW/3h9fueKU","type":"article-journal","abstract":"BACKGROUND: Despite the surge in use of extracorporeal membrane oxygenation (ECMO) in the adult intensive care unit, little guidance is available on the appropriate dosing of antimicrobials in this setting. Ceftriaxone is an antimicrobial with a high affinity to plasma protein, a property identified in the literature as susceptible to sequestration into extracorporeal circuits and hypothesised to require dosage adjustments in this setting.\nOBJECTIVE: The aim of this study was to describe the pharmacokinetics of ceftriaxone and identify the best dosing regimen for critically ill adult patients receiving ECMO.\nMETHODS: Serial blood samples were taken from patients receiving both ECMO and ceftriaxone. Total and unbound drug concentrations were measured in plasma by chromatographic assay and analysed using a population pharmacokinetic approach with Pmetrics®. Dosing simulations were performed to identify the optimal dosing strategy: 60 and 100% of time with free (unbound) drug concentration exceeding the minimum inhibitory concentration (fT&gt;MIC).\nRESULTS: In total, 14 patients were enrolled, of which three were receiving renal replacement therapy (RRT). Total and unbound ceftriaxone was best described in a two-compartment model with total body weight, serum albumin concentrations, creatinine clearance (CrCL), and the presence of RRT included as significant predictors of pharmacokinetics. Patients not on RRT generated a mean renal clearance of 0.90 L/h, non-renal clearance of 0.33 L/h, and central volume of distribution of 7.94 L. Patients on RRT exhibited a mean total clearance of 1.18 L/h. ECMO variables were not significant predictors of ceftriaxone pharmacokinetics. Steady-state dosing simulations found that dosages of 1 g every 12 h and 2 g every 24 h achieved &gt;90% probabilities of target attainment in patients with CrCL of 0 mL/min with RRT and 30 and 100 mL/min and various serum albumin concentrations (17 and 26 g/L).\nCONCLUSIONS: Dosing recommendations for critically ill adult patients not on ECMO appear to be sufficient for patients on ECMO. Patients exhibiting augmented renal clearance (&gt; 130 mL/min) or treatment of less susceptible pathogens may require higher doses, which requires further investigation.","container-title":"Clinical Pharmacokinetics","DOI":"10.1007/s40262-021-01106-x","ISSN":"1179-1926","issue":"6","journalAbbreviation":"Clin Pharmacokinet","language":"eng","note":"PMID: 35253107\nPMCID: PMC9249724","page":"847-856","source":"PubMed","title":"Population Pharmacokinetics and Dosing Simulations of Ceftriaxone in Critically Ill Patients Receiving Extracorporeal Membrane Oxygenation (An ASAP ECMO Study)","volume":"61","author":[{"family":"Cheng","given":"Vesa"},{"family":"Abdul-Aziz","given":"Mohd H."},{"family":"Burrows","given":"Fay"},{"family":"Buscher","given":"Hergen"},{"family":"Cho","given":"Young-Jae"},{"family":"Corley","given":"Amanda"},{"family":"Gilder","given":"Eileen"},{"family":"Kim","given":"Hyung-Sook"},{"family":"Lim","given":"Sung Yoon"},{"family":"McGuinness","given":"Shay"},{"family":"Parke","given":"Rachael"},{"family":"Reynolds","given":"Claire"},{"family":"Rudham","given":"Sam"},{"family":"Wallis","given":"Steven C."},{"family":"Welch","given":"Susan A."},{"family":"Fraser","given":"John F."},{"family":"Shekar","given":"Kiran"},{"family":"Roberts","given":"Jason A."},{"literal":"ASAP ECMO Investigators"}],"issued":{"date-parts":[["2022",6]]}}}],"schema":"https://github.com/citation-style-language/schema/raw/master/csl-citation.json"} </w:instrText>
      </w:r>
      <w:r w:rsidR="00996066">
        <w:rPr>
          <w:lang w:val="en-US"/>
        </w:rPr>
        <w:fldChar w:fldCharType="separate"/>
      </w:r>
      <w:r w:rsidR="00073B83" w:rsidRPr="00073B83">
        <w:rPr>
          <w:rFonts w:ascii="Calibri" w:hAnsi="Calibri" w:cs="Calibri"/>
        </w:rPr>
        <w:t>(20)</w:t>
      </w:r>
      <w:r w:rsidR="00996066">
        <w:rPr>
          <w:lang w:val="en-US"/>
        </w:rPr>
        <w:fldChar w:fldCharType="end"/>
      </w:r>
      <w:ins w:id="347" w:author="Thomas Duflot" w:date="2024-11-14T09:02:00Z">
        <w:r w:rsidR="00996066">
          <w:rPr>
            <w:lang w:val="en-US"/>
          </w:rPr>
          <w:t xml:space="preserve"> </w:t>
        </w:r>
      </w:ins>
      <w:del w:id="348" w:author="Thomas Duflot" w:date="2024-11-14T09:02:00Z">
        <w:r w:rsidR="00996066" w:rsidDel="00996066">
          <w:rPr>
            <w:lang w:val="en-US"/>
          </w:rPr>
          <w:fldChar w:fldCharType="begin"/>
        </w:r>
        <w:r w:rsidR="00996066" w:rsidDel="00996066">
          <w:rPr>
            <w:lang w:val="en-US"/>
          </w:rPr>
          <w:delInstrText xml:space="preserve"> ADDIN ZOTERO_ITEM CSL_CITATION {"citationID":"58taKrMZ","properties":{"formattedCitation":"\\super 15\\uc0\\u8211{}19\\nosupersub{}","plainCitation":"15–19","noteIndex":0},"citationItems":[{"id":108,"uris":["http://zotero.org/users/local/CULfEDKS/items/N47SEUHE"],"itemData":{"id":108,"type":"article-journal","abstract":"OBJECTIVE: To explore pharmacokinetic factors underlying the poor bacteriologic eradication rate with a single 500-mg dose of ceftriaxone for streptococcal tonsillopharyngitis and to identify the minimum ceftriaxone dose required for effective treatment.\nMETHODS: Population modeling techniques were applied to pharmacokinetic data derived from paired plasma and tonsil samples from 153 children to assess the contribution of pharmacokinetic variability to patients' responses to ceftriaxone. In addition, a Monte Carlo simulation was performed to determine (1) the amount of time that free ceftriaxone concentrations must exceed the minimum inhibitory concentration (MIC) of group A Streptococcus to achieve bacteriologic eradication and (2) the ceftriaxone dose required to maintain free drug concentrations above the target MIC for the requisite amount of time. Ceftriaxone MICs for group A Streptococcus were obtained from a previous trial, in which all MICs (n = 115) were &lt; or = 0.064 mg/L; 33.9% were susceptible at &lt; or = 0.016 mg/L, 66.4% were susceptible at 0.032 mg/L, and 1.7% were susceptible at 0.064 mg/L.\nRESULTS: Mean population pharmacokinetic parameters and their variances reflected substantial variability of clearance and half-life in the target population. Tonsillar ceftriaxone protein binding was 89.1%. The proportions of 1000 simulated patients with free ceftriaxone concentrations that exceeded MICs of 0.016 mg/L, 0.032 mg/L, and 0.064 mg/L at 24 hours were 71.7%, 65.4%, and 57.2%, respectively, and at 48 hours were 41.8%, 35.8%, and 28.6%, respectively. The amount of time that free ceftriaxone concentrations need to exceed MIC to achieve bacteriologic success was estimated to be 36 hours. Using this time criterion, two 500-mg doses of ceftriaxone separated by 18 hours should achieve a bacteriologic cure rate of approximately 95%.\nCONCLUSIONS: Pharmacokinetic variability and high ceftriaxone tonsillar protein binding explain the high microbiologic failure rate for a single 500-mg dose of ceftriaxone in group A streptococcal tonsillopharyngitis. Monte Carlo simulation suggests that a second dose administered 18 hours after the first will be required to achieve an acceptable bacteriologic cure rate.","container-title":"Pediatrics","DOI":"10.1542/peds.2004-2294","ISSN":"1098-4275","issue":"4","journalAbbreviation":"Pediatrics","language":"eng","note":"PMID: 16199703","page":"927-932","source":"PubMed","title":"Explaining the poor bacteriologic eradication rate of single-dose ceftriaxone in group a streptococcal tonsillopharyngitis: a reverse engineering solution using pharmacodynamic modeling","title-short":"Explaining the poor bacteriologic eradication rate of single-dose ceftriaxone in group a streptococcal tonsillopharyngitis","volume":"116","author":[{"family":"Blumer","given":"Jeffrey L."},{"family":"Reed","given":"Michael D."},{"family":"Kaplan","given":"Edward L."},{"family":"Drusano","given":"George L."}],"issued":{"date-parts":[["2005",10]]}}},{"id":110,"uris":["http://zotero.org/users/local/CULfEDKS/items/J67PA3SS"],"itemData":{"id":110,"type":"article-journal","abstract":"In the absence of specific data to guide optimal dosing, this study aimed to describe the pharmacokinetics of ceftriaxone in severely septic Australian Indigenous patients and to assess achievement of the pharmacodynamic target of the regimens prescribed. A pharmacokinetic study was conducted in a remote hospital intensive care unit in patients receiving ceftriaxone dosing of 1 g every 12 h (q12h). Serial blood and urine samples were collected over one dosing interval on two consecutive days. Samples were assayed using a validated chromatography method for total and unbound concentrations. Concentration-time data collected were analysed with a non-compartmental approach. A total of 100 plasma samples were collected from five subjects. Ceftriaxone clearance, volume of distribution at steady-state, elimination half-life and elimination rate constant estimates were 0.9 (0.6-1.5) L/h, 11.2 (7.6-13.4) L, 9.5 (3.2-10.2) h and 0.07 (0.07-0.21) h-1, respectively. The unbound fraction of ceftriaxone ranged between 14% and 43%, with a higher unbound fraction present at higher total concentrations. The unbound concentrations at 720 min from the initiation of infusion for the first and second dosing intervals were 7.2 (4.8-10.7) mg/L and 7.8 (4.7-12.1) mg/L respectively, which exceeds the minimum inhibitory concentration of all typical target pathogens. In conclusion, the regimen of ceftriaxone 1 g q12h is adequate for critically ill Australian Indigenous patients with severe sepsis caused by non-resistant pathogens.","container-title":"International Journal of Antimicrobial Agents","DOI":"10.1016/j.ijantimicag.2016.09.021","ISSN":"1872-7913","issue":"6","journalAbbreviation":"Int J Antimicrob Agents","language":"eng","note":"PMID: 27838278","page":"748-752","source":"PubMed","title":"Total and unbound ceftriaxone pharmacokinetics in critically ill Australian Indigenous patients with severe sepsis","volume":"48","author":[{"family":"Tsai","given":"Danny"},{"family":"Stewart","given":"Penelope"},{"family":"Goud","given":"Rajendra"},{"family":"Gourley","given":"Stephen"},{"family":"Hewagama","given":"Saliya"},{"family":"Krishnaswamy","given":"Sushena"},{"family":"Wallis","given":"Steven C."},{"family":"Lipman","given":"Jeffrey"},{"family":"Roberts","given":"Jason A."}],"issued":{"date-parts":[["2016",12]]}}},{"id":112,"uris":["http://zotero.org/users/local/CULfEDKS/items/CLQL8J9W"],"itemData":{"id":112,"type":"article-journal","abstract":"Although antibacterial therapy has an impact on human intestinal flora and the emergence of resistant bacteria, its role in the amplification of antimicrobial resistance and the quantitative exposure-effect relationship is not clear. An observational prospective study was conducted to determine whether and how ceftriaxone exposure is related to amplification of resistance in non-intensive care unit (non-ICU) patients. Serial stool samples from 122 extended-spectrum β-lactamase-positive (ESBL+) hospitalized patients were analyzed by quantitative real-time PCR to quantify the resistant gene blaCTX-M Drug exposure was calculated for each patient by using a population pharmacokinetic model. Multi- and univariate regression and classification regression tree (CART) analyses were used to explore relationships between measures of exposure and amplification of blaCTX-M genes. Amplification of blaCTX-M was observed in 0% (0/11) of patients with no treatment and 33% (20/61) of patients treated with ceftriaxone. Stepwise regression analysis showed a significant association between amplification of blaCTX-M and the plasma area under the concentration-time curve from 0 to 24 h for the unbound fraction of the drug (fAUC0-24), the maximum concentration of drug in serum for the unbound fraction of the drug (fCmax), and the duration of ceftriaxone therapy. Using CART analysis, amplification of blaCTX-M was observed in 11/16 (69%) patients treated for &gt;14 days and in 9/40 (23%) patients treated for ≤14 days (P = 0.0019). In the latter group, amplification was observed in 5/7 (71%) patients with an fAUC0-24 of ≥222 mg · h/liter and in 4/33 (12%) patients with lower drug exposures (P = 0.0033). A similar association was found for an fCmax of ≥30 mg/liter (63% versus 13%, P = 0.0079). A significant association was found between the amplification of blaCTX-M resistance genes and exposure to ceftriaxone. Both duration of treatment and degree of ceftriaxone exposure have a significant impact on the amplification of resistance genes. (The project described in this paper has been registered at ClinicalTrials.gov under identifier NCT01208519.).","container-title":"Antimicrobial Agents and Chemotherapy","DOI":"10.1128/AAC.00473-17","ISSN":"1098-6596","issue":"11","journalAbbreviation":"Antimicrob Agents Chemother","language":"eng","note":"PMID: 28807914\nPMCID: PMC5655041","page":"e00473-17","source":"PubMed","title":"Amplification of Antimicrobial Resistance in Gut Flora of Patients Treated with Ceftriaxone","volume":"61","author":[{"family":"Meletiadis","given":"J."},{"family":"Turlej-Rogacka","given":"A."},{"family":"Lerner","given":"A."},{"family":"Adler","given":"A."},{"family":"Tacconelli","given":"E."},{"family":"Mouton","given":"J. W."},{"literal":"the SATURN Diagnostic Study Group"}],"issued":{"date-parts":[["2017",11]]}}},{"id":"yg2Cy3EW/9p0ow7wF","uris":["http://zotero.org/users/6270923/items/LJNCAU8E"],"itemData":{"id":"yg2Cy3EW/9p0ow7wF","type":"article-journal","abstract":"Critical illness, including sepsis, causes significant pathophysiologic changes that alter the pharmacokinetics (PK) of antibiotics. Ceftriaxone is one of the most prescribed antibiotics in patients admitted to the pediatric intensive care unit (PICU). We sought to develop population PK models of both total ceftriaxone and free ceftriaxone in children admitted to a single-center PICU using a scavenged opportunistic sampling approach. We tested if the presence of sepsis and phase of illness (before or after 48 h of antibiotic treatment) altered ceftriaxone PK parameters. We performed Monte Carlo simulations to evaluate whether dosing regimens commonly used in PICUs in the United States (50 mg/kg of body weight every 12 h versus 24 h) resulted in adequate antimicrobial coverage. We found that a two-compartment model best described both total and free ceftriaxone concentrations. For free concentrations, the population clearance value is 6.54 L/h/70 kg, central volume is 25.4 L/70 kg, and peripheral volume is 19.6 L/70 kg. For both models, we found that allometric weight scaling, postmenstrual age, creatinine clearance, and daily highest temperature had significant effects on clearance. The presence of sepsis or phase of illness did not have a significant effect on clearance or volume of distribution. Monte Carlo simulations demonstrated that to achieve free concentrations above 1 μg/ml for 100% of the dosing intervals, a dosing regimen of 50 mg/kg every 12 h is recommended for most patients. A continuous infusion could be considered if the target is to maintain free concentrations four times above the MICs (4 μg/ml).","container-title":"Antimicrobial Agents and Chemotherapy","DOI":"10.1128/AAC.01427-21","ISSN":"1098-6596","issue":"1","journalAbbreviation":"Antimicrob Agents Chemother","language":"eng","note":"PMID: 34633847\nPMCID: PMC8765235","page":"e0142721","source":"PubMed","title":"Population Pharmacokinetic Modeling of Total and Free Ceftriaxone in Critically Ill Children and Young Adults and Monte Carlo Simulations Support Twice Daily Dosing for Target Attainment","volume":"66","author":[{"family":"Tang Girdwood","given":"Sonya"},{"family":"Dong","given":"Min"},{"family":"Tang","given":"Peter"},{"family":"Stoneman","given":"Erin"},{"family":"Jones","given":"Rhonda"},{"family":"Yunger","given":"Toni"},{"family":"Ostermeier","given":"Austin"},{"family":"Curry","given":"Calise"},{"family":"Forton","given":"Melissa"},{"family":"Hail","given":"Traci"},{"family":"Mullaney","given":"Randi"},{"family":"Lahni","given":"Patrick"},{"family":"Punt","given":"Nieko"},{"family":"Kaplan","given":"Jennifer"},{"family":"Vinks","given":"Alexander A."}],"issued":{"date-parts":[["2022",1,18]]}}},{"id":118,"uris":["http://zotero.org/users/local/CULfEDKS/items/C5GIH6A4"],"itemData":{"id":118,"type":"article-journal","abstract":"OBJECTIVE: To develop a reliable 2-compartment population pharmacokinetic (PK) model for unbound ceftriaxone in a critically ill population and determine an optimal dosing regimen.\nMATERIALS AND METHODS: This was a prospective, single-center, observational study of critically ill patients treated with ceftriaxone. Unbound serum ceftriaxone concentrations were measured using validated ultrafiltration and ultra-performance liquid chromatography-tandem mass spectrometry. PK analysis and dosing simulations were performed using an iterative 2-stage Bayesian fitting procedure and Monte Carlo simulations. The PK/pharmacodynamics (PD) target was attained when unbound serum ceftriaxone concentrations exceeded 4 times the minimum inhibitory concentration (MIC) for ≥ 60% of the dosing interval (ƒT&gt;4xMIC ≥ 60%).\nRESULTS: 91 patients were enrolled, and 173 unbound ceftriaxone concentrations were acquired. The population PK parameter estimates were hepatic clearance 5.2 ± 0.9 L/h/1.85m2, the unbound renal clearance of ceftriaxone divided by the creatinine clearance 0.61 ± 0.24, lean body mass corrected volume of distribution of the central compartment 0.82 ± 0.21 L/kg, and intercompartmental distribution rate constant from central to peripheral compartment 0.18 ± 0.08 h-1. Dosing simulations predicted ƒT&gt;4 mg/L of 88% (95% CI: 69 - 100%) for 2,000 mg ceftriaxone once daily and ƒT&gt;4 mg/L of 100% (95% CI: 100 - 100%) both for 1,000 mg twice daily and continuous infusion of 2,000 mg daily.\nCONCLUSION: We developed a reliable population PK model for unbound ceftriaxone in a critically ill population. Dosing simulations revealed ƒT&gt;4 mg/L ≥ 60% for 1,000 mg twice daily and 2,000 mg once daily or by continuous infusion.","container-title":"International Journal of Clinical Pharmacology and Therapeutics","DOI":"10.5414/CP204181","ISSN":"0946-1965","issue":"9","journalAbbreviation":"Int J Clin Pharmacol Ther","language":"eng","note":"PMID: 35861497","page":"373-383","source":"PubMed","title":"Population pharmacokinetics of unbound ceftriaxone in a critically ill population","volume":"60","author":[{"family":"Meenks","given":"Sjoerd D."},{"family":"Noble","given":"Jos L. M. L.","non-dropping-particle":"le"},{"family":"Foudraine","given":"Norbert A."},{"family":"Vries","given":"Frank","non-dropping-particle":"de"},{"family":"Neef","given":"Kees"},{"family":"Janssen","given":"Paddy K. C."}],"issued":{"date-parts":[["2022",9]]}}}],"schema":"https://github.com/citation-style-language/schema/raw/master/csl-citation.json"} </w:delInstrText>
        </w:r>
        <w:r w:rsidR="00996066" w:rsidDel="00996066">
          <w:rPr>
            <w:lang w:val="en-US"/>
          </w:rPr>
          <w:fldChar w:fldCharType="separate"/>
        </w:r>
        <w:r w:rsidR="00996066" w:rsidRPr="00996066" w:rsidDel="00996066">
          <w:rPr>
            <w:rFonts w:ascii="Calibri" w:hAnsi="Calibri" w:cs="Calibri"/>
            <w:szCs w:val="24"/>
            <w:vertAlign w:val="superscript"/>
          </w:rPr>
          <w:delText>15–19</w:delText>
        </w:r>
        <w:r w:rsidR="00996066" w:rsidDel="00996066">
          <w:rPr>
            <w:lang w:val="en-US"/>
          </w:rPr>
          <w:fldChar w:fldCharType="end"/>
        </w:r>
        <w:r w:rsidR="00C06FDF" w:rsidDel="00996066">
          <w:rPr>
            <w:lang w:val="en-US"/>
          </w:rPr>
          <w:delText xml:space="preserve"> </w:delText>
        </w:r>
      </w:del>
      <w:del w:id="349" w:author="Thomas Duflot" w:date="2024-11-14T09:00:00Z">
        <w:r w:rsidR="009F745B" w:rsidDel="00996066">
          <w:rPr>
            <w:lang w:val="en-US"/>
          </w:rPr>
          <w:fldChar w:fldCharType="begin"/>
        </w:r>
        <w:r w:rsidR="00996066" w:rsidDel="00996066">
          <w:rPr>
            <w:lang w:val="en-US"/>
          </w:rPr>
          <w:delInstrText xml:space="preserve"> ADDIN ZOTERO_ITEM CSL_CITATION {"citationID":"gyGPBQXQ","properties":{"formattedCitation":"\\super 20\\uc0\\u8211{}25\\nosupersub{}","plainCitation":"20–25","noteIndex":0},"citationItems":[{"id":"yg2Cy3EW/eZbTddGk","uris":["http://zotero.org/users/6270923/items/CPQK4CNP"],"itemData":{"id":"yg2Cy3EW/eZbTddGk","type":"article-journal","abstract":"Infants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Group"}],"issued":{"date-parts":[["2018",12]]}}},{"id":"yg2Cy3EW/V4fCmXz2","uris":["http://zotero.org/users/6270923/items/3TR59MWW"],"itemData":{"id":"yg2Cy3EW/V4fCmXz2","type":"article-journal","abstract":"Background: In sub-Saharan Africa (SSA), the highly albumin-bound β-lactam ceftriaxone is frequently used for the empirical treatment of severe bacterial infections. Systemic drug exposure of β-lactams can be altered in critically ill ICU patients, but pharmacokinetic and pharmacodynamic data for non-ICU SSA populations are lacking.\nMethods: We performed a population pharmacokinetic study in an adult hospital population in Mozambique, treated with ceftriaxone for presumptive severe bacterial infection from October 2014 to November 2015. Four blood samples per patient were collected for total ceftriaxone (CEFt) and unbound ceftriaxone (CEFu) concentration measurement. We developed a population pharmacokinetic model through non-linear mixed effect analysis and performed simulations for different patient variable, dosing and pharmacodynamic target scenarios.\nResults: Eighty-eight participants yielded 277 CEFt and 276 CEFu concentrations. The median BMI was 18.9 kg/m2 and the median albumin concentration was 29 g/L. In a one-compartment model with non-linear protein binding, creatinine clearance was positively correlated with CEFu clearance. For microorganisms with an MIC of 1 mg/L, simulations demonstrated that with a 1 g twice-daily regimen and a 2 g once-daily regimen, 95.1% and 74.8% would have a CEFu concentration &gt; MIC during half of the dosing interval (fT&gt;MIC = 50%), respectively, whereas this was only 58.2% and 16.5% for the fT&gt;MIC = 100% target.\nConclusions: Severely ill adult non-ICU SSA patients may be at substantial risk for underexposure to CEFu during routine intermittent bolus dosing, especially when their renal function is intact.","container-title":"The Journal of Antimicrobial Chemotherapy","DOI":"10.1093/jac/dky071","ISSN":"1460-2091","issue":"6","journalAbbreviation":"J Antimicrob Chemother","language":"eng","note":"PMID: 29522167","page":"1620-1629","source":"PubMed","title":"Pharmacokinetics and pharmacodynamic target attainment of ceftriaxone in adult severely ill sub-Saharan African patients: a population pharmacokinetic modelling study","title-short":"Pharmacokinetics and pharmacodynamic target attainment of ceftriaxone in adult severely ill sub-Saharan African patients","volume":"73","author":[{"family":"Bos","given":"Jeannet C."},{"family":"Prins","given":"Jan M."},{"family":"Mistício","given":"Mabor C."},{"family":"Nunguiane","given":"Ginto"},{"family":"Lang","given":"Cláudia N."},{"family":"Beirão","given":"José C."},{"family":"Mathôt","given":"Ron A. A."},{"family":"Hest","given":"Reinier M.","non-dropping-particle":"van"}],"issued":{"date-parts":[["2018",6,1]]}}},{"id":"yg2Cy3EW/3wyFs477","uris":["http://zotero.org/users/6270923/items/V2K7IBUW"],"itemData":{"id":"yg2Cy3EW/3wyFs477","type":"article-journal","abstract":"OBJECTIVES: To describe the population pharmacokinetics and protein-binding characteristics of unbound ceftriaxone administered as continuous or intermittent infusion. Additionally, to determine the optimal dosing regimen in critically ill patients.\nMETHODS: A pharmacokinetic study was performed in the ICU of a tertiary teaching hospital. Patients were treated with ceftriaxone as continuous or intermittent infusion. A population pharmacokinetic model was developed with non-linear mixed-effects analysis. Subsequently, the PTA of a 100% T&gt;MIC was assessed for influential patient characteristics using Monte Carlo simulation.\nRESULTS: Fifty-five patients were included. The pharmacokinetics of ceftriaxone was best described by a one-compartment model with non-linear saturable protein binding including the following covariates: body weight, estimated CLCR, serum albumin concentration and mode of administration. For pathogens with an MIC of 1 mg/L, the simulation demonstrated that intermittent infusion of 2 g/24 h only resulted in a ≥90% PTA in patients with a reduced CLCR (0-60 mL/min). Intermittent infusion of 2 g/12 h led to sufficient exposure if CLCR was 0-90 mL/min and continuous infusion of 2 g/24 h led to a ≥90% PTA in all simulations (CLCR 0-180 mL/min).\nCONCLUSIONS: In the critically ill, the clearance of unbound ceftriaxone is closely related to CLCR. Furthermore, ceftriaxone protein binding is saturable, variable and dependent on serum albumin concentration. Intermittent dosing of 2 g/24 h ceftriaxone leads to subtherapeutic exposure in patients with a normal or increased CLCR. Treating these patients with continuous infusion of 2 g/24 h is more effective than an intermittent dosing regimen of 2 g/12 h.","container-title":"The Journal of Antimicrobial Chemotherapy","DOI":"10.1093/jac/dkaa067","ISSN":"1460-2091","issue":"6","journalAbbreviation":"J Antimicrob Chemother","language":"eng","note":"PMID: 32129853","page":"1554-1558","source":"PubMed","title":"Population pharmacokinetics of ceftriaxone administered as continuous or intermittent infusion in critically ill patients","volume":"75","author":[{"family":"Leegwater","given":"E."},{"family":"Kraaijenbrink","given":"B. V. C."},{"family":"Moes","given":"D. J. a. R."},{"family":"Purmer","given":"I. M."},{"family":"Wilms","given":"E. B."}],"issued":{"date-parts":[["2020",6,1]]}}},{"id":"yg2Cy3EW/j1BQbfgp","uris":["http://zotero.org/users/6270923/items/3TX8ZP5J"],"itemData":{"id":"yg2Cy3EW/j1BQbfgp","type":"article-journal","abstract":"PURPOSE: Unbound ceftriaxone pharmacokinetics in adult patients have been poorly characterised. The objective of this study is to determine the ceftriaxone dose that achieves an unbound trough concentration ≥ 0.5 mg/L in &gt; 90% of adult patients receiving once-daily dosing presenting to the emergency department (ED) with sepsis.\nMETHODS: We performed a prospective single-centre pharmacokinetic study. A single unbound plasma ceftriaxone concentration was obtained from each patient using blood collected as part of routine clinical practice within the first dosing interval. Samples were analysed using a validated ultra-high pressure liquid chromatography method. Population pharmacokinetic analysis and Monte Carlo simulations (n = 1000) were performed using Pmetrics for R.\nRESULTS: A ceftriaxone concentration obtained throughout the first dosing interval was available for fifty adult patients meeting sepsis criteria. Using this concentration time-curve data, a pharmacokinetic model was developed with acceptable predictive performance per the visual predictive check. Simulations show that a 1-g once-daily dose is unlikely to achieve the minimum therapeutic ceftriaxone exposure in &gt; 90% patients with a creatinine clearance ≥ 60 mL/min. However, a 2-g once-daily dose will provide a therapeutic exposure for target pathogens infecting patients with a creatinine clearance ≤ 140 mL/min.\nCONCLUSIONS: Ceftriaxone administered as a 1-g once-daily dose is unlikely to achieve a therapeutic exposure in &gt; 90% of patients presenting to the ED with sepsis. Increasing the ceftriaxone dose to 2 g once daily will likely achieve the desired exposure against target pathogens. Future clinical trials are required to determine any potential clinical benefit of optimised ceftriaxone dosing.","container-title":"European Journal of Clinical Pharmacology","DOI":"10.1007/s00228-020-03001-z","ISSN":"1432-1041","issue":"2","journalAbbreviation":"Eur J Clin Pharmacol","language":"eng","note":"PMID: 32974748","page":"207-214","source":"PubMed","title":"Ceftriaxone dosing in patients admitted from the emergency department with sepsis","volume":"77","author":[{"family":"Heffernan","given":"Aaron J."},{"family":"Curran","given":"Rebecca A."},{"family":"Denny","given":"Kerina J."},{"family":"Sime","given":"Fekade B."},{"family":"Stanford","given":"Claire L."},{"family":"McWhinney","given":"Brett"},{"family":"Ungerer","given":"Jacobus"},{"family":"Roberts","given":"Jason A."},{"family":"Lipman","given":"Jeffrey"}],"issued":{"date-parts":[["2021",2]]}}},{"id":"yg2Cy3EW/SnhWBQpF","uris":["http://zotero.org/users/6270923/items/DM2F3J57"],"itemData":{"id":"yg2Cy3EW/SnhWBQpF","type":"article-journal","abstract":"BACKGROUND AND OBJECTIVE: Ceftriaxone is a cornerstone antibiotic for critically ill children with severe infections. Despite its widespread use, information on the pharmacokinetics of ceftriaxone is lacking in this population. We aimed to determine ceftriaxone pharmacokinetics in critically ill children and to propose ceftriaxone dosing guidelines resulting in adequate target attainment using population pharmacokinetic modeling and simulation.\nMETHODS: Critically ill children (aged 0-18 years) treated with intravenous ceftriaxone (100 mg/kg once daily, infused in 30 minutes) and a central or arterial line in place were eligible. Opportunistic blood sampling for total and unbound ceftriaxone concentrations was used. Population pharmacokinetic analysis was performed using non-linear mixed-effects modeling on NONMEM™ Version 7.4.3. Simulations were performed to select optimal doses using probability of target attainment for two pharmacokinetic targets of the minimum inhibitory concentration (MIC) reflecting the susceptibility of pathogens (f T &gt; MIC 100% and fT &gt; 4 × MIC 100%).\nRESULTS: Two hundred and five samples for total and 43 time-matched samples for unbound plasma ceftriaxone concentrations were collected from 45 patients, median age 2.5 (range 0.1-16.7) years. A two-compartment model with bodyweight as the co-variate for volume of distribution and clearance, and creatinine-based estimated glomerular filtration rate as an additional covariate for clearance, best described ceftriaxone pharmacokinetics. For a typical patient (2.5 years, 14 kg) with an estimated glomerular filtration rate of 80 mL/min/1.73 m2, the current 100-mg/kg once-daily dose results in a probability of target attainment of 96.8% and 60.8% for a MIC of 0.5 mg/L and 4 × MIC (2 mg/L), respectively, when using fT &gt; MIC 100% as a target. For a 50-mg/kg twice-daily regimen, the probability of target attainment was 99.9% and 93.4%, respectively.\nCONCLUSIONS: The current dosing regimen of ceftriaxone provides adequate exposure for susceptible pathogens in most critically ill children. In patients with an estimated glomerular filtration rate of &gt; 80 mL/min/1.73 m2 or in areas with a high prevalence of less-susceptible pathogens (MIC ≥ 0.5 mg/L), a twice-daily dosing regimen of 50 mg/kg can be considered to improve target attainment.\nCLINICAL TRIAL REGISTRATION: POPSICLE study (ClinicalTrials.gov, NCT03248349, registered 14 August, 2017), PERFORM study (ClinicalTrials.gov, NCT03502993, registered 19 April, 2018).","container-title":"Clinical Pharmacokinetics","DOI":"10.1007/s40262-021-01035-9","ISSN":"1179-1926","issue":"10","journalAbbreviation":"Clin Pharmacokinet","language":"eng","note":"PMID: 34036552\nPMCID: PMC8505376","page":"1361-1372","source":"PubMed","title":"Current Ceftriaxone Dose Recommendations are Adequate for Most Critically Ill Children: Results of a Population Pharmacokinetic Modeling and Simulation Study","title-short":"Current Ceftriaxone Dose Recommendations are Adequate for Most Critically Ill Children","volume":"60","author":[{"family":"Hartman","given":"Stan J. F."},{"family":"Upadhyay","given":"Parth J."},{"family":"Hagedoorn","given":"Nienke N."},{"family":"Mathôt","given":"Ron A. A."},{"family":"Moll","given":"Henriëtte A."},{"family":"Flier","given":"Michiel","non-dropping-particle":"van der"},{"family":"Schreuder","given":"Michiel F."},{"family":"Brüggemann","given":"Roger J."},{"family":"Knibbe","given":"Catherijne A."},{"family":"Wildt","given":"Saskia N.","non-dropping-particle":"de"}],"issued":{"date-parts":[["2021",10]]}}},{"id":"yg2Cy3EW/O8X7eukN","uris":["http://zotero.org/users/6270923/items/Z6V278G7"],"itemData":{"id":"yg2Cy3EW/O8X7eukN","type":"article-journal","abstract":"OBJECTIVES: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delInstrText>
        </w:r>
        <w:r w:rsidR="009F745B" w:rsidDel="00996066">
          <w:rPr>
            <w:lang w:val="en-US"/>
          </w:rPr>
          <w:fldChar w:fldCharType="separate"/>
        </w:r>
        <w:r w:rsidR="00996066" w:rsidRPr="00996066" w:rsidDel="00996066">
          <w:rPr>
            <w:rFonts w:ascii="Calibri" w:hAnsi="Calibri" w:cs="Calibri"/>
            <w:szCs w:val="24"/>
            <w:vertAlign w:val="superscript"/>
          </w:rPr>
          <w:delText>20–25</w:delText>
        </w:r>
        <w:r w:rsidR="009F745B" w:rsidDel="00996066">
          <w:rPr>
            <w:lang w:val="en-US"/>
          </w:rPr>
          <w:fldChar w:fldCharType="end"/>
        </w:r>
        <w:r w:rsidR="000618FC" w:rsidDel="00996066">
          <w:rPr>
            <w:lang w:val="en-US"/>
          </w:rPr>
          <w:delText xml:space="preserve"> </w:delText>
        </w:r>
      </w:del>
      <w:r w:rsidR="00654123">
        <w:rPr>
          <w:lang w:val="en-US"/>
        </w:rPr>
        <w:t>As a result</w:t>
      </w:r>
      <w:r w:rsidR="005A76DD">
        <w:rPr>
          <w:lang w:val="en-US"/>
        </w:rPr>
        <w:t>, a</w:t>
      </w:r>
      <w:r w:rsidR="00BB47A5">
        <w:rPr>
          <w:lang w:val="en-US"/>
        </w:rPr>
        <w:t xml:space="preserve"> total of </w:t>
      </w:r>
      <w:r w:rsidR="000618FC">
        <w:rPr>
          <w:lang w:val="en-US"/>
        </w:rPr>
        <w:t xml:space="preserve">9 publications </w:t>
      </w:r>
      <w:r w:rsidR="00BB47A5">
        <w:rPr>
          <w:lang w:val="en-US"/>
        </w:rPr>
        <w:t>were retained</w:t>
      </w:r>
      <w:r w:rsidR="000618FC">
        <w:rPr>
          <w:lang w:val="en-US"/>
        </w:rPr>
        <w:t xml:space="preserve"> for CEF</w:t>
      </w:r>
      <w:r w:rsidR="000618FC" w:rsidRPr="00CA4FDB">
        <w:rPr>
          <w:vertAlign w:val="subscript"/>
          <w:lang w:val="en-US"/>
          <w:rPrChange w:id="350" w:author="Thomas Duflot" w:date="2024-11-13T17:20:00Z">
            <w:rPr>
              <w:lang w:val="en-US"/>
            </w:rPr>
          </w:rPrChange>
        </w:rPr>
        <w:t>u</w:t>
      </w:r>
      <w:r w:rsidR="000618FC">
        <w:rPr>
          <w:lang w:val="en-US"/>
        </w:rPr>
        <w:t xml:space="preserve"> modeling</w:t>
      </w:r>
      <w:r w:rsidR="00D24A29">
        <w:rPr>
          <w:lang w:val="en-US"/>
        </w:rPr>
        <w:t xml:space="preserve"> (Table 1)</w:t>
      </w:r>
      <w:r w:rsidR="000618FC">
        <w:rPr>
          <w:lang w:val="en-US"/>
        </w:rPr>
        <w:t xml:space="preserve">. </w:t>
      </w:r>
      <w:r w:rsidR="005A76DD">
        <w:rPr>
          <w:lang w:val="en-US"/>
        </w:rPr>
        <w:t>C</w:t>
      </w:r>
      <w:r w:rsidR="00482D9E">
        <w:rPr>
          <w:lang w:val="en-US"/>
        </w:rPr>
        <w:t>EF</w:t>
      </w:r>
      <w:r w:rsidR="00482D9E" w:rsidRPr="00CA4FDB">
        <w:rPr>
          <w:vertAlign w:val="subscript"/>
          <w:lang w:val="en-US"/>
          <w:rPrChange w:id="351" w:author="Thomas Duflot" w:date="2024-11-13T17:20:00Z">
            <w:rPr>
              <w:lang w:val="en-US"/>
            </w:rPr>
          </w:rPrChange>
        </w:rPr>
        <w:t>t</w:t>
      </w:r>
      <w:ins w:id="352" w:author="Thomas Duflot" w:date="2024-11-13T17:20:00Z">
        <w:r w:rsidR="00CA4FDB" w:rsidRPr="00CA4FDB">
          <w:rPr>
            <w:vertAlign w:val="subscript"/>
            <w:lang w:val="en-US"/>
            <w:rPrChange w:id="353" w:author="Thomas Duflot" w:date="2024-11-13T17:20:00Z">
              <w:rPr>
                <w:lang w:val="en-US"/>
              </w:rPr>
            </w:rPrChange>
          </w:rPr>
          <w:t>ot</w:t>
        </w:r>
      </w:ins>
      <w:r w:rsidR="00482D9E">
        <w:rPr>
          <w:lang w:val="en-US"/>
        </w:rPr>
        <w:t xml:space="preserve"> </w:t>
      </w:r>
      <w:r w:rsidR="00654123">
        <w:rPr>
          <w:lang w:val="en-US"/>
        </w:rPr>
        <w:t xml:space="preserve">is defined as </w:t>
      </w:r>
      <w:r w:rsidR="00482D9E">
        <w:rPr>
          <w:lang w:val="en-US"/>
        </w:rPr>
        <w:t>the sum of CEF</w:t>
      </w:r>
      <w:r w:rsidR="00482D9E" w:rsidRPr="00CA4FDB">
        <w:rPr>
          <w:vertAlign w:val="subscript"/>
          <w:lang w:val="en-US"/>
          <w:rPrChange w:id="354" w:author="Thomas Duflot" w:date="2024-11-13T17:20:00Z">
            <w:rPr>
              <w:lang w:val="en-US"/>
            </w:rPr>
          </w:rPrChange>
        </w:rPr>
        <w:t>u</w:t>
      </w:r>
      <w:r w:rsidR="00482D9E">
        <w:rPr>
          <w:lang w:val="en-US"/>
        </w:rPr>
        <w:t xml:space="preserve"> and bound </w:t>
      </w:r>
      <w:r w:rsidR="00E51D34">
        <w:rPr>
          <w:lang w:val="en-US"/>
        </w:rPr>
        <w:t>ceftriaxone (CEF</w:t>
      </w:r>
      <w:r w:rsidR="00E51D34" w:rsidRPr="00CA4FDB">
        <w:rPr>
          <w:vertAlign w:val="subscript"/>
          <w:lang w:val="en-US"/>
          <w:rPrChange w:id="355" w:author="Thomas Duflot" w:date="2024-11-13T17:20:00Z">
            <w:rPr>
              <w:lang w:val="en-US"/>
            </w:rPr>
          </w:rPrChange>
        </w:rPr>
        <w:t>b</w:t>
      </w:r>
      <w:r w:rsidR="00E51D34">
        <w:rPr>
          <w:lang w:val="en-US"/>
        </w:rPr>
        <w:t>)</w:t>
      </w:r>
      <w:r w:rsidR="00482D9E">
        <w:rPr>
          <w:lang w:val="en-US"/>
        </w:rPr>
        <w:t xml:space="preserve"> (Eq.1). Six of the 9</w:t>
      </w:r>
      <w:r w:rsidR="000618FC">
        <w:rPr>
          <w:lang w:val="en-US"/>
        </w:rPr>
        <w:t xml:space="preserve"> </w:t>
      </w:r>
      <w:r w:rsidR="00482D9E">
        <w:rPr>
          <w:lang w:val="en-US"/>
        </w:rPr>
        <w:t>publications</w:t>
      </w:r>
      <w:r w:rsidR="00C06FDF">
        <w:rPr>
          <w:lang w:val="en-US"/>
        </w:rPr>
        <w:t xml:space="preserve"> </w:t>
      </w:r>
      <w:r w:rsidR="009F745B">
        <w:rPr>
          <w:lang w:val="en-US"/>
        </w:rPr>
        <w:fldChar w:fldCharType="begin"/>
      </w:r>
      <w:r w:rsidR="00073B83">
        <w:rPr>
          <w:lang w:val="en-US"/>
        </w:rPr>
        <w:instrText xml:space="preserve"> ADDIN ZOTERO_ITEM CSL_CITATION {"citationID":"bQSBtmbf","properties":{"formattedCitation":"(21\\uc0\\u8211{}26)","plainCitation":"(21–26)","noteIndex":0},"citationItems":[{"id":"yg2Cy3EW/eZbTddGk","uris":["http://zotero.org/users/6270923/items/CPQK4CNP"],"itemData":{"id":970,"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Group"}],"issued":{"date-parts":[["2018",12]]}}},{"id":"yg2Cy3EW/V4fCmXz2","uris":["http://zotero.org/users/6270923/items/3TR59MWW"],"itemData":{"id":591,"type":"article-journal","abstract":"Background: In sub-Saharan Africa (SSA), the highly albumin-bound β-lactam ceftriaxone is frequently used for the empirical treatment of severe bacterial infections. Systemic drug exposure of β-lactams can be altered in critically ill ICU patients, but pharmacokinetic and pharmacodynamic data for non-ICU SSA populations are lacking.\nMethods: We performed a population pharmacokinetic study in an adult hospital population in Mozambique, treated with ceftriaxone for presumptive severe bacterial infection from October 2014 to November 2015. Four blood samples per patient were collected for total ceftriaxone (CEFt) and unbound ceftriaxone (CEFu) concentration measurement. We developed a population pharmacokinetic model through non-linear mixed effect analysis and performed simulations for different patient variable, dosing and pharmacodynamic target scenarios.\nResults: Eighty-eight participants yielded 277 CEFt and 276 CEFu concentrations. The median BMI was 18.9 kg/m2 and the median albumin concentration was 29 g/L. In a one-compartment model with non-linear protein binding, creatinine clearance was positively correlated with CEFu clearance. For microorganisms with an MIC of 1 mg/L, simulations demonstrated that with a 1 g twice-daily regimen and a 2 g once-daily regimen, 95.1% and 74.8% would have a CEFu concentration &gt; MIC during half of the dosing interval (fT&gt;MIC = 50%), respectively, whereas this was only 58.2% and 16.5% for the fT&gt;MIC = 100% target.\nConclusions: Severely ill adult non-ICU SSA patients may be at substantial risk for underexposure to CEFu during routine intermittent bolus dosing, especially when their renal function is intact.","container-title":"The Journal of Antimicrobial Chemotherapy","DOI":"10.1093/jac/dky071","ISSN":"1460-2091","issue":"6","journalAbbreviation":"J Antimicrob Chemother","language":"eng","note":"PMID: 29522167","page":"1620-1629","source":"PubMed","title":"Pharmacokinetics and pharmacodynamic target attainment of ceftriaxone in adult severely ill sub-Saharan African patients: a population pharmacokinetic modelling study","title-short":"Pharmacokinetics and pharmacodynamic target attainment of ceftriaxone in adult severely ill sub-Saharan African patients","volume":"73","author":[{"family":"Bos","given":"Jeannet C."},{"family":"Prins","given":"Jan M."},{"family":"Mistício","given":"Mabor C."},{"family":"Nunguiane","given":"Ginto"},{"family":"Lang","given":"Cláudia N."},{"family":"Beirão","given":"José C."},{"family":"Mathôt","given":"Ron A. A."},{"family":"Hest","given":"Reinier M.","non-dropping-particle":"van"}],"issued":{"date-parts":[["2018",6,1]]}}},{"id":"yg2Cy3EW/3wyFs477","uris":["http://zotero.org/users/6270923/items/V2K7IBUW"],"itemData":{"id":594,"type":"article-journal","abstract":"OBJECTIVES: To describe the population pharmacokinetics and protein-binding characteristics of unbound ceftriaxone administered as continuous or intermittent infusion. Additionally, to determine the optimal dosing regimen in critically ill patients.\nMETHODS: A pharmacokinetic study was performed in the ICU of a tertiary teaching hospital. Patients were treated with ceftriaxone as continuous or intermittent infusion. A population pharmacokinetic model was developed with non-linear mixed-effects analysis. Subsequently, the PTA of a 100% T&gt;MIC was assessed for influential patient characteristics using Monte Carlo simulation.\nRESULTS: Fifty-five patients were included. The pharmacokinetics of ceftriaxone was best described by a one-compartment model with non-linear saturable protein binding including the following covariates: body weight, estimated CLCR, serum albumin concentration and mode of administration. For pathogens with an MIC of 1 mg/L, the simulation demonstrated that intermittent infusion of 2 g/24 h only resulted in a ≥90% PTA in patients with a reduced CLCR (0-60 mL/min). Intermittent infusion of 2 g/12 h led to sufficient exposure if CLCR was 0-90 mL/min and continuous infusion of 2 g/24 h led to a ≥90% PTA in all simulations (CLCR 0-180 mL/min).\nCONCLUSIONS: In the critically ill, the clearance of unbound ceftriaxone is closely related to CLCR. Furthermore, ceftriaxone protein binding is saturable, variable and dependent on serum albumin concentration. Intermittent dosing of 2 g/24 h ceftriaxone leads to subtherapeutic exposure in patients with a normal or increased CLCR. Treating these patients with continuous infusion of 2 g/24 h is more effective than an intermittent dosing regimen of 2 g/12 h.","container-title":"The Journal of Antimicrobial Chemotherapy","DOI":"10.1093/jac/dkaa067","ISSN":"1460-2091","issue":"6","journalAbbreviation":"J Antimicrob Chemother","language":"eng","note":"PMID: 32129853","page":"1554-1558","source":"PubMed","title":"Population pharmacokinetics of ceftriaxone administered as continuous or intermittent infusion in critically ill patients","volume":"75","author":[{"family":"Leegwater","given":"E."},{"family":"Kraaijenbrink","given":"B. V. C."},{"family":"Moes","given":"D. J. a. R."},{"family":"Purmer","given":"I. M."},{"family":"Wilms","given":"E. B."}],"issued":{"date-parts":[["2020",6,1]]}}},{"id":"yg2Cy3EW/j1BQbfgp","uris":["http://zotero.org/users/6270923/items/3TX8ZP5J"],"itemData":{"id":592,"type":"article-journal","abstract":"PURPOSE: Unbound ceftriaxone pharmacokinetics in adult patients have been poorly characterised. The objective of this study is to determine the ceftriaxone dose that achieves an unbound trough concentration ≥ 0.5 mg/L in &gt; 90% of adult patients receiving once-daily dosing presenting to the emergency department (ED) with sepsis.\nMETHODS: We performed a prospective single-centre pharmacokinetic study. A single unbound plasma ceftriaxone concentration was obtained from each patient using blood collected as part of routine clinical practice within the first dosing interval. Samples were analysed using a validated ultra-high pressure liquid chromatography method. Population pharmacokinetic analysis and Monte Carlo simulations (n = 1000) were performed using Pmetrics for R.\nRESULTS: A ceftriaxone concentration obtained throughout the first dosing interval was available for fifty adult patients meeting sepsis criteria. Using this concentration time-curve data, a pharmacokinetic model was developed with acceptable predictive performance per the visual predictive check. Simulations show that a 1-g once-daily dose is unlikely to achieve the minimum therapeutic ceftriaxone exposure in &gt; 90% patients with a creatinine clearance ≥ 60 mL/min. However, a 2-g once-daily dose will provide a therapeutic exposure for target pathogens infecting patients with a creatinine clearance ≤ 140 mL/min.\nCONCLUSIONS: Ceftriaxone administered as a 1-g once-daily dose is unlikely to achieve a therapeutic exposure in &gt; 90% of patients presenting to the ED with sepsis. Increasing the ceftriaxone dose to 2 g once daily will likely achieve the desired exposure against target pathogens. Future clinical trials are required to determine any potential clinical benefit of optimised ceftriaxone dosing.","container-title":"European Journal of Clinical Pharmacology","DOI":"10.1007/s00228-020-03001-z","ISSN":"1432-1041","issue":"2","journalAbbreviation":"Eur J Clin Pharmacol","language":"eng","note":"PMID: 32974748","page":"207-214","source":"PubMed","title":"Ceftriaxone dosing in patients admitted from the emergency department with sepsis","volume":"77","author":[{"family":"Heffernan","given":"Aaron J."},{"family":"Curran","given":"Rebecca A."},{"family":"Denny","given":"Kerina J."},{"family":"Sime","given":"Fekade B."},{"family":"Stanford","given":"Claire L."},{"family":"McWhinney","given":"Brett"},{"family":"Ungerer","given":"Jacobus"},{"family":"Roberts","given":"Jason A."},{"family":"Lipman","given":"Jeffrey"}],"issued":{"date-parts":[["2021",2]]}}},{"id":"yg2Cy3EW/SnhWBQpF","uris":["http://zotero.org/users/6270923/items/DM2F3J57"],"itemData":{"id":596,"type":"article-journal","abstract":"BACKGROUND AND OBJECTIVE: Ceftriaxone is a cornerstone antibiotic for critically ill children with severe infections. Despite its widespread use, information on the pharmacokinetics of ceftriaxone is lacking in this population. We aimed to determine ceftriaxone pharmacokinetics in critically ill children and to propose ceftriaxone dosing guidelines resulting in adequate target attainment using population pharmacokinetic modeling and simulation.\nMETHODS: Critically ill children (aged 0-18 years) treated with intravenous ceftriaxone (100 mg/kg once daily, infused in 30 minutes) and a central or arterial line in place were eligible. Opportunistic blood sampling for total and unbound ceftriaxone concentrations was used. Population pharmacokinetic analysis was performed using non-linear mixed-effects modeling on NONMEM™ Version 7.4.3. Simulations were performed to select optimal doses using probability of target attainment for two pharmacokinetic targets of the minimum inhibitory concentration (MIC) reflecting the susceptibility of pathogens (f T &gt; MIC 100% and fT &gt; 4 × MIC 100%).\nRESULTS: Two hundred and five samples for total and 43 time-matched samples for unbound plasma ceftriaxone concentrations were collected from 45 patients, median age 2.5 (range 0.1-16.7) years. A two-compartment model with bodyweight as the co-variate for volume of distribution and clearance, and creatinine-based estimated glomerular filtration rate as an additional covariate for clearance, best described ceftriaxone pharmacokinetics. For a typical patient (2.5 years, 14 kg) with an estimated glomerular filtration rate of 80 mL/min/1.73 m2, the current 100-mg/kg once-daily dose results in a probability of target attainment of 96.8% and 60.8% for a MIC of 0.5 mg/L and 4 × MIC (2 mg/L), respectively, when using fT &gt; MIC 100% as a target. For a 50-mg/kg twice-daily regimen, the probability of target attainment was 99.9% and 93.4%, respectively.\nCONCLUSIONS: The current dosing regimen of ceftriaxone provides adequate exposure for susceptible pathogens in most critically ill children. In patients with an estimated glomerular filtration rate of &gt; 80 mL/min/1.73 m2 or in areas with a high prevalence of less-susceptible pathogens (MIC ≥ 0.5 mg/L), a twice-daily dosing regimen of 50 mg/kg can be considered to improve target attainment.\nCLINICAL TRIAL REGISTRATION: POPSICLE study (ClinicalTrials.gov, NCT03248349, registered 14 August, 2017), PERFORM study (ClinicalTrials.gov, NCT03502993, registered 19 April, 2018).","container-title":"Clinical Pharmacokinetics","DOI":"10.1007/s40262-021-01035-9","ISSN":"1179-1926","issue":"10","journalAbbreviation":"Clin Pharmacokinet","language":"eng","note":"PMID: 34036552\nPMCID: PMC8505376","page":"1361-1372","source":"PubMed","title":"Current Ceftriaxone Dose Recommendations are Adequate for Most Critically Ill Children: Results of a Population Pharmacokinetic Modeling and Simulation Study","title-short":"Current Ceftriaxone Dose Recommendations are Adequate for Most Critically Ill Children","volume":"60","author":[{"family":"Hartman","given":"Stan J. F."},{"family":"Upadhyay","given":"Parth J."},{"family":"Hagedoorn","given":"Nienke N."},{"family":"Mathôt","given":"Ron A. A."},{"family":"Moll","given":"Henriëtte A."},{"family":"Flier","given":"Michiel","non-dropping-particle":"van der"},{"family":"Schreuder","given":"Michiel F."},{"family":"Brüggemann","given":"Roger J."},{"family":"Knibbe","given":"Catherijne A."},{"family":"Wildt","given":"Saskia N.","non-dropping-particle":"de"}],"issued":{"date-parts":[["2021",10]]}}},{"id":"yg2Cy3EW/O8X7eukN","uris":["http://zotero.org/users/6270923/items/Z6V278G7"],"itemData":{"id":603,"type":"article-journal","abstract":"OBJECTIVES: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instrText>
      </w:r>
      <w:r w:rsidR="009F745B">
        <w:rPr>
          <w:lang w:val="en-US"/>
        </w:rPr>
        <w:fldChar w:fldCharType="separate"/>
      </w:r>
      <w:r w:rsidR="00073B83" w:rsidRPr="00073B83">
        <w:rPr>
          <w:rFonts w:ascii="Calibri" w:hAnsi="Calibri" w:cs="Calibri"/>
          <w:szCs w:val="24"/>
        </w:rPr>
        <w:t>(21–26)</w:t>
      </w:r>
      <w:r w:rsidR="009F745B">
        <w:rPr>
          <w:lang w:val="en-US"/>
        </w:rPr>
        <w:fldChar w:fldCharType="end"/>
      </w:r>
      <w:r w:rsidR="006D46FA">
        <w:rPr>
          <w:lang w:val="en-US"/>
        </w:rPr>
        <w:t xml:space="preserve"> </w:t>
      </w:r>
      <w:r w:rsidR="004F6F28">
        <w:rPr>
          <w:lang w:val="en-US"/>
        </w:rPr>
        <w:t xml:space="preserve">used </w:t>
      </w:r>
      <w:r w:rsidR="00654123">
        <w:rPr>
          <w:lang w:val="en-US"/>
        </w:rPr>
        <w:t xml:space="preserve">a </w:t>
      </w:r>
      <w:r w:rsidR="00482D9E">
        <w:rPr>
          <w:lang w:val="en-US"/>
        </w:rPr>
        <w:t>non-linear protein-binding</w:t>
      </w:r>
      <w:r w:rsidR="00654123">
        <w:rPr>
          <w:lang w:val="en-US"/>
        </w:rPr>
        <w:t xml:space="preserve"> model</w:t>
      </w:r>
      <w:r w:rsidR="00482D9E">
        <w:rPr>
          <w:lang w:val="en-US"/>
        </w:rPr>
        <w:t xml:space="preserve"> (Eq.2) for CEF</w:t>
      </w:r>
      <w:r w:rsidR="00482D9E" w:rsidRPr="00CA4FDB">
        <w:rPr>
          <w:vertAlign w:val="subscript"/>
          <w:lang w:val="en-US"/>
          <w:rPrChange w:id="356" w:author="Thomas Duflot" w:date="2024-11-13T17:20:00Z">
            <w:rPr>
              <w:lang w:val="en-US"/>
            </w:rPr>
          </w:rPrChange>
        </w:rPr>
        <w:t>b</w:t>
      </w:r>
      <w:r w:rsidR="00482D9E">
        <w:rPr>
          <w:lang w:val="en-US"/>
        </w:rPr>
        <w:t xml:space="preserve"> </w:t>
      </w:r>
      <w:r w:rsidR="009F29A1">
        <w:rPr>
          <w:lang w:val="en-US"/>
        </w:rPr>
        <w:t>resulting in</w:t>
      </w:r>
      <w:r w:rsidR="00482D9E">
        <w:rPr>
          <w:lang w:val="en-US"/>
        </w:rPr>
        <w:t xml:space="preserve"> Eq.3. </w:t>
      </w:r>
      <w:r w:rsidR="00BB47A5">
        <w:rPr>
          <w:lang w:val="en-US"/>
        </w:rPr>
        <w:t xml:space="preserve">In this equation, Bmax and Kd </w:t>
      </w:r>
      <w:r w:rsidR="00654123">
        <w:rPr>
          <w:lang w:val="en-US"/>
        </w:rPr>
        <w:t>represented</w:t>
      </w:r>
      <w:r w:rsidR="00BB47A5">
        <w:rPr>
          <w:lang w:val="en-US"/>
        </w:rPr>
        <w:t xml:space="preserve"> the maximum protein binding capacity and the dissociation constant</w:t>
      </w:r>
      <w:r w:rsidR="00654123">
        <w:rPr>
          <w:lang w:val="en-US"/>
        </w:rPr>
        <w:t>,</w:t>
      </w:r>
      <w:r w:rsidR="00BB47A5">
        <w:rPr>
          <w:lang w:val="en-US"/>
        </w:rPr>
        <w:t xml:space="preserve"> expressed </w:t>
      </w:r>
      <w:r w:rsidR="009F29A1">
        <w:rPr>
          <w:lang w:val="en-US"/>
        </w:rPr>
        <w:t>in</w:t>
      </w:r>
      <w:r w:rsidR="00BB47A5">
        <w:rPr>
          <w:lang w:val="en-US"/>
        </w:rPr>
        <w:t xml:space="preserve"> mg/L or mM. </w:t>
      </w:r>
      <w:r w:rsidR="00482D9E">
        <w:rPr>
          <w:lang w:val="en-US"/>
        </w:rPr>
        <w:t>Solving</w:t>
      </w:r>
      <w:r w:rsidR="00654123">
        <w:rPr>
          <w:lang w:val="en-US"/>
        </w:rPr>
        <w:t xml:space="preserve"> for</w:t>
      </w:r>
      <w:r w:rsidR="00482D9E">
        <w:rPr>
          <w:lang w:val="en-US"/>
        </w:rPr>
        <w:t xml:space="preserve"> CEF</w:t>
      </w:r>
      <w:r w:rsidR="00482D9E" w:rsidRPr="00CA4FDB">
        <w:rPr>
          <w:vertAlign w:val="subscript"/>
          <w:lang w:val="en-US"/>
          <w:rPrChange w:id="357" w:author="Thomas Duflot" w:date="2024-11-13T17:21:00Z">
            <w:rPr>
              <w:lang w:val="en-US"/>
            </w:rPr>
          </w:rPrChange>
        </w:rPr>
        <w:t>u</w:t>
      </w:r>
      <w:r w:rsidR="00482D9E">
        <w:rPr>
          <w:lang w:val="en-US"/>
        </w:rPr>
        <w:t xml:space="preserve"> from Eq.3 </w:t>
      </w:r>
      <w:r w:rsidR="00654123">
        <w:rPr>
          <w:lang w:val="en-US"/>
        </w:rPr>
        <w:t>yielded</w:t>
      </w:r>
      <w:r w:rsidR="00482D9E">
        <w:rPr>
          <w:lang w:val="en-US"/>
        </w:rPr>
        <w:t xml:space="preserve"> Eq.4 </w:t>
      </w:r>
      <w:r w:rsidR="009F29A1">
        <w:rPr>
          <w:lang w:val="en-US"/>
        </w:rPr>
        <w:t>which</w:t>
      </w:r>
      <w:r w:rsidR="00482D9E">
        <w:rPr>
          <w:lang w:val="en-US"/>
        </w:rPr>
        <w:t xml:space="preserve"> was used by these authors.</w:t>
      </w:r>
    </w:p>
    <w:p w14:paraId="280AB372" w14:textId="3F556CD7" w:rsidR="004F6F28" w:rsidRDefault="00CA4FDB" w:rsidP="008F0A59">
      <w:pPr>
        <w:spacing w:line="480" w:lineRule="auto"/>
        <w:jc w:val="both"/>
        <w:rPr>
          <w:rFonts w:eastAsiaTheme="minorEastAsia"/>
          <w:lang w:val="en-US"/>
        </w:rPr>
      </w:pPr>
      <m:oMath>
        <m:r>
          <w:rPr>
            <w:rFonts w:ascii="Cambria Math" w:hAnsi="Cambria Math"/>
            <w:lang w:val="en-US"/>
          </w:rPr>
          <m:t>CE</m:t>
        </m:r>
        <m:sSub>
          <m:sSubPr>
            <m:ctrlPr>
              <w:ins w:id="358" w:author="Thomas Duflot" w:date="2024-11-13T17:20: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59" w:author="Thomas Duflot" w:date="2024-11-13T17:20:00Z">
                <w:rPr>
                  <w:rFonts w:ascii="Cambria Math" w:hAnsi="Cambria Math"/>
                  <w:lang w:val="en-US"/>
                </w:rPr>
                <m:t>ot</m:t>
              </w:ins>
            </m:r>
          </m:sub>
        </m:sSub>
        <m:r>
          <w:rPr>
            <w:rFonts w:ascii="Cambria Math" w:hAnsi="Cambria Math"/>
            <w:lang w:val="en-US"/>
          </w:rPr>
          <m:t>=CE</m:t>
        </m:r>
        <m:sSub>
          <m:sSubPr>
            <m:ctrlPr>
              <w:ins w:id="360" w:author="Thomas Duflot" w:date="2024-11-13T17:20: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r>
          <w:rPr>
            <w:rFonts w:ascii="Cambria Math" w:hAnsi="Cambria Math"/>
            <w:lang w:val="en-US"/>
          </w:rPr>
          <m:t>+CE</m:t>
        </m:r>
        <m:sSub>
          <m:sSubPr>
            <m:ctrlPr>
              <w:ins w:id="361" w:author="Thomas Duflot" w:date="2024-11-13T17:20:00Z">
                <w:rPr>
                  <w:rFonts w:ascii="Cambria Math" w:hAnsi="Cambria Math"/>
                  <w:i/>
                  <w:lang w:val="en-US"/>
                </w:rPr>
              </w:ins>
            </m:ctrlPr>
          </m:sSubPr>
          <m:e>
            <m:r>
              <w:rPr>
                <w:rFonts w:ascii="Cambria Math" w:hAnsi="Cambria Math"/>
                <w:lang w:val="en-US"/>
              </w:rPr>
              <m:t>F</m:t>
            </m:r>
          </m:e>
          <m:sub>
            <m:r>
              <w:rPr>
                <w:rFonts w:ascii="Cambria Math" w:hAnsi="Cambria Math"/>
                <w:lang w:val="en-US"/>
              </w:rPr>
              <m:t>b</m:t>
            </m:r>
          </m:sub>
        </m:sSub>
      </m:oMath>
      <w:r w:rsidR="004F6F28">
        <w:rPr>
          <w:rFonts w:eastAsiaTheme="minorEastAsia"/>
          <w:lang w:val="en-US"/>
        </w:rPr>
        <w:tab/>
      </w:r>
      <w:r w:rsidR="004F6F28">
        <w:rPr>
          <w:rFonts w:eastAsiaTheme="minorEastAsia"/>
          <w:lang w:val="en-US"/>
        </w:rPr>
        <w:tab/>
        <w:t>(Eq.1)</w:t>
      </w:r>
    </w:p>
    <w:p w14:paraId="1591C04C" w14:textId="51C71154" w:rsidR="004F6F28" w:rsidRDefault="00CA4FDB" w:rsidP="008F0A59">
      <w:pPr>
        <w:spacing w:line="480" w:lineRule="auto"/>
        <w:jc w:val="both"/>
        <w:rPr>
          <w:rFonts w:eastAsiaTheme="minorEastAsia"/>
          <w:lang w:val="en-US"/>
        </w:rPr>
      </w:pPr>
      <m:oMath>
        <m:r>
          <w:rPr>
            <w:rFonts w:ascii="Cambria Math" w:hAnsi="Cambria Math"/>
            <w:lang w:val="en-US"/>
          </w:rPr>
          <m:t>CE</m:t>
        </m:r>
        <m:sSub>
          <m:sSubPr>
            <m:ctrlPr>
              <w:ins w:id="362"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b</m:t>
            </m:r>
          </m:sub>
        </m:sSub>
        <m:r>
          <w:rPr>
            <w:rFonts w:ascii="Cambria Math" w:hAnsi="Cambria Math"/>
            <w:lang w:val="en-US"/>
          </w:rPr>
          <m:t>=</m:t>
        </m:r>
        <m:f>
          <m:fPr>
            <m:ctrlPr>
              <w:ins w:id="363" w:author="DUFLOT, Thomas" w:date="2024-07-03T10:21:00Z">
                <w:rPr>
                  <w:rFonts w:ascii="Cambria Math" w:hAnsi="Cambria Math"/>
                  <w:i/>
                  <w:lang w:val="en-US"/>
                </w:rPr>
              </w:ins>
            </m:ctrlPr>
          </m:fPr>
          <m:num>
            <m:r>
              <w:rPr>
                <w:rFonts w:ascii="Cambria Math" w:hAnsi="Cambria Math"/>
                <w:lang w:val="en-US"/>
              </w:rPr>
              <m:t>Bmax×CE</m:t>
            </m:r>
            <m:sSub>
              <m:sSubPr>
                <m:ctrlPr>
                  <w:ins w:id="364"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num>
          <m:den>
            <m:r>
              <w:rPr>
                <w:rFonts w:ascii="Cambria Math" w:hAnsi="Cambria Math"/>
                <w:lang w:val="en-US"/>
              </w:rPr>
              <m:t>Kd+CE</m:t>
            </m:r>
            <m:sSub>
              <m:sSubPr>
                <m:ctrlPr>
                  <w:ins w:id="365"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den>
        </m:f>
      </m:oMath>
      <w:r w:rsidR="004F6F28">
        <w:rPr>
          <w:rFonts w:eastAsiaTheme="minorEastAsia"/>
          <w:lang w:val="en-US"/>
        </w:rPr>
        <w:tab/>
      </w:r>
      <w:r w:rsidR="004F6F28">
        <w:rPr>
          <w:rFonts w:eastAsiaTheme="minorEastAsia"/>
          <w:lang w:val="en-US"/>
        </w:rPr>
        <w:tab/>
        <w:t>(Eq.2)</w:t>
      </w:r>
    </w:p>
    <w:p w14:paraId="18A40AA9" w14:textId="5263AF99" w:rsidR="004F6F28" w:rsidRDefault="00CA4FDB" w:rsidP="008F0A59">
      <w:pPr>
        <w:spacing w:line="480" w:lineRule="auto"/>
        <w:jc w:val="both"/>
        <w:rPr>
          <w:rFonts w:eastAsiaTheme="minorEastAsia"/>
          <w:lang w:val="en-US"/>
        </w:rPr>
      </w:pPr>
      <m:oMath>
        <m:r>
          <w:rPr>
            <w:rFonts w:ascii="Cambria Math" w:hAnsi="Cambria Math"/>
            <w:lang w:val="en-US"/>
          </w:rPr>
          <m:t>CE</m:t>
        </m:r>
        <m:sSub>
          <m:sSubPr>
            <m:ctrlPr>
              <w:ins w:id="366"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67" w:author="Thomas Duflot" w:date="2024-11-13T17:20:00Z">
                <w:rPr>
                  <w:rFonts w:ascii="Cambria Math" w:hAnsi="Cambria Math"/>
                  <w:lang w:val="en-US"/>
                </w:rPr>
                <m:t>ot</m:t>
              </w:ins>
            </m:r>
          </m:sub>
        </m:sSub>
        <m:r>
          <w:rPr>
            <w:rFonts w:ascii="Cambria Math" w:hAnsi="Cambria Math"/>
            <w:lang w:val="en-US"/>
          </w:rPr>
          <m:t>=CE</m:t>
        </m:r>
        <m:sSub>
          <m:sSubPr>
            <m:ctrlPr>
              <w:ins w:id="368"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r>
          <w:rPr>
            <w:rFonts w:ascii="Cambria Math" w:hAnsi="Cambria Math"/>
            <w:lang w:val="en-US"/>
          </w:rPr>
          <m:t>+</m:t>
        </m:r>
        <m:f>
          <m:fPr>
            <m:ctrlPr>
              <w:ins w:id="369" w:author="DUFLOT, Thomas" w:date="2024-07-03T10:21:00Z">
                <w:rPr>
                  <w:rFonts w:ascii="Cambria Math" w:hAnsi="Cambria Math"/>
                  <w:i/>
                  <w:lang w:val="en-US"/>
                </w:rPr>
              </w:ins>
            </m:ctrlPr>
          </m:fPr>
          <m:num>
            <m:r>
              <w:rPr>
                <w:rFonts w:ascii="Cambria Math" w:hAnsi="Cambria Math"/>
                <w:lang w:val="en-US"/>
              </w:rPr>
              <m:t>Bmax×CE</m:t>
            </m:r>
            <m:sSub>
              <m:sSubPr>
                <m:ctrlPr>
                  <w:ins w:id="370"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num>
          <m:den>
            <m:r>
              <w:rPr>
                <w:rFonts w:ascii="Cambria Math" w:hAnsi="Cambria Math"/>
                <w:lang w:val="en-US"/>
              </w:rPr>
              <m:t>Kd+CE</m:t>
            </m:r>
            <m:sSub>
              <m:sSubPr>
                <m:ctrlPr>
                  <w:ins w:id="371"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den>
        </m:f>
      </m:oMath>
      <w:r w:rsidR="004F6F28">
        <w:rPr>
          <w:rFonts w:eastAsiaTheme="minorEastAsia"/>
          <w:lang w:val="en-US"/>
        </w:rPr>
        <w:tab/>
        <w:t>(Eq.3)</w:t>
      </w:r>
    </w:p>
    <w:p w14:paraId="68BEB0E3" w14:textId="58376BBB" w:rsidR="004F6F28" w:rsidRDefault="00CA4FDB" w:rsidP="008F0A59">
      <w:pPr>
        <w:spacing w:line="480" w:lineRule="auto"/>
        <w:jc w:val="both"/>
        <w:rPr>
          <w:lang w:val="en-US"/>
        </w:rPr>
      </w:pPr>
      <m:oMath>
        <m:r>
          <w:rPr>
            <w:rFonts w:ascii="Cambria Math" w:hAnsi="Cambria Math"/>
            <w:lang w:val="en-US"/>
          </w:rPr>
          <m:t>CE</m:t>
        </m:r>
        <m:sSub>
          <m:sSubPr>
            <m:ctrlPr>
              <w:ins w:id="372"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u</m:t>
            </m:r>
          </m:sub>
        </m:sSub>
        <m:r>
          <w:rPr>
            <w:rFonts w:ascii="Cambria Math" w:hAnsi="Cambria Math"/>
            <w:lang w:val="en-US"/>
          </w:rPr>
          <m:t>=</m:t>
        </m:r>
        <m:f>
          <m:fPr>
            <m:ctrlPr>
              <w:ins w:id="373" w:author="DUFLOT, Thomas" w:date="2024-07-03T10:21:00Z">
                <w:rPr>
                  <w:rFonts w:ascii="Cambria Math" w:hAnsi="Cambria Math"/>
                  <w:i/>
                  <w:lang w:val="en-US"/>
                </w:rPr>
              </w:ins>
            </m:ctrlPr>
          </m:fPr>
          <m:num>
            <m:r>
              <w:rPr>
                <w:rFonts w:ascii="Cambria Math" w:hAnsi="Cambria Math"/>
                <w:lang w:val="en-US"/>
              </w:rPr>
              <m:t>1</m:t>
            </m:r>
          </m:num>
          <m:den>
            <m:r>
              <w:rPr>
                <w:rFonts w:ascii="Cambria Math" w:hAnsi="Cambria Math"/>
                <w:lang w:val="en-US"/>
              </w:rPr>
              <m:t>2</m:t>
            </m:r>
          </m:den>
        </m:f>
        <m:d>
          <m:dPr>
            <m:ctrlPr>
              <w:ins w:id="374" w:author="DUFLOT, Thomas" w:date="2024-07-03T10:21:00Z">
                <w:rPr>
                  <w:rFonts w:ascii="Cambria Math" w:hAnsi="Cambria Math"/>
                  <w:i/>
                  <w:lang w:val="en-US"/>
                </w:rPr>
              </w:ins>
            </m:ctrlPr>
          </m:dPr>
          <m:e>
            <m:d>
              <m:dPr>
                <m:ctrlPr>
                  <w:ins w:id="375" w:author="DUFLOT, Thomas" w:date="2024-07-03T10:21:00Z">
                    <w:rPr>
                      <w:rFonts w:ascii="Cambria Math" w:hAnsi="Cambria Math"/>
                      <w:i/>
                      <w:lang w:val="en-US"/>
                    </w:rPr>
                  </w:ins>
                </m:ctrlPr>
              </m:dPr>
              <m:e>
                <m:r>
                  <w:rPr>
                    <w:rFonts w:ascii="Cambria Math" w:hAnsi="Cambria Math"/>
                    <w:lang w:val="en-US"/>
                  </w:rPr>
                  <m:t>CE</m:t>
                </m:r>
                <m:sSub>
                  <m:sSubPr>
                    <m:ctrlPr>
                      <w:ins w:id="376"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77" w:author="Thomas Duflot" w:date="2024-11-13T17:20:00Z">
                        <w:rPr>
                          <w:rFonts w:ascii="Cambria Math" w:hAnsi="Cambria Math"/>
                          <w:lang w:val="en-US"/>
                        </w:rPr>
                        <m:t>ot</m:t>
                      </w:ins>
                    </m:r>
                  </m:sub>
                </m:sSub>
                <m:r>
                  <w:rPr>
                    <w:rFonts w:ascii="Cambria Math" w:hAnsi="Cambria Math"/>
                    <w:lang w:val="en-US"/>
                  </w:rPr>
                  <m:t>-Bmax-Kd</m:t>
                </m:r>
              </m:e>
            </m:d>
            <m:r>
              <w:rPr>
                <w:rFonts w:ascii="Cambria Math" w:hAnsi="Cambria Math"/>
                <w:lang w:val="en-US"/>
              </w:rPr>
              <m:t>+</m:t>
            </m:r>
            <m:rad>
              <m:radPr>
                <m:degHide m:val="1"/>
                <m:ctrlPr>
                  <w:ins w:id="378" w:author="DUFLOT, Thomas" w:date="2024-07-03T10:21:00Z">
                    <w:rPr>
                      <w:rFonts w:ascii="Cambria Math" w:hAnsi="Cambria Math"/>
                      <w:i/>
                      <w:lang w:val="en-US"/>
                    </w:rPr>
                  </w:ins>
                </m:ctrlPr>
              </m:radPr>
              <m:deg/>
              <m:e>
                <m:sSup>
                  <m:sSupPr>
                    <m:ctrlPr>
                      <w:ins w:id="379" w:author="DUFLOT, Thomas" w:date="2024-07-03T10:21:00Z">
                        <w:rPr>
                          <w:rFonts w:ascii="Cambria Math" w:hAnsi="Cambria Math"/>
                          <w:i/>
                          <w:lang w:val="en-US"/>
                        </w:rPr>
                      </w:ins>
                    </m:ctrlPr>
                  </m:sSupPr>
                  <m:e>
                    <m:d>
                      <m:dPr>
                        <m:ctrlPr>
                          <w:ins w:id="380" w:author="DUFLOT, Thomas" w:date="2024-07-03T10:21:00Z">
                            <w:rPr>
                              <w:rFonts w:ascii="Cambria Math" w:hAnsi="Cambria Math"/>
                              <w:i/>
                              <w:lang w:val="en-US"/>
                            </w:rPr>
                          </w:ins>
                        </m:ctrlPr>
                      </m:dPr>
                      <m:e>
                        <m:r>
                          <w:rPr>
                            <w:rFonts w:ascii="Cambria Math" w:hAnsi="Cambria Math"/>
                            <w:lang w:val="en-US"/>
                          </w:rPr>
                          <m:t>CE</m:t>
                        </m:r>
                        <m:sSub>
                          <m:sSubPr>
                            <m:ctrlPr>
                              <w:ins w:id="381"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82" w:author="Thomas Duflot" w:date="2024-11-13T17:20:00Z">
                                <w:rPr>
                                  <w:rFonts w:ascii="Cambria Math" w:hAnsi="Cambria Math"/>
                                  <w:lang w:val="en-US"/>
                                </w:rPr>
                                <m:t>ot</m:t>
                              </w:ins>
                            </m:r>
                          </m:sub>
                        </m:sSub>
                        <m:r>
                          <w:rPr>
                            <w:rFonts w:ascii="Cambria Math" w:hAnsi="Cambria Math"/>
                            <w:lang w:val="en-US"/>
                          </w:rPr>
                          <m:t>-Bmax-Kd</m:t>
                        </m:r>
                      </m:e>
                    </m:d>
                  </m:e>
                  <m:sup>
                    <m:r>
                      <w:rPr>
                        <w:rFonts w:ascii="Cambria Math" w:hAnsi="Cambria Math"/>
                        <w:lang w:val="en-US"/>
                      </w:rPr>
                      <m:t>2</m:t>
                    </m:r>
                  </m:sup>
                </m:sSup>
                <m:r>
                  <w:rPr>
                    <w:rFonts w:ascii="Cambria Math" w:hAnsi="Cambria Math"/>
                    <w:lang w:val="en-US"/>
                  </w:rPr>
                  <m:t>+4×Kd×CE</m:t>
                </m:r>
                <m:sSub>
                  <m:sSubPr>
                    <m:ctrlPr>
                      <w:ins w:id="383" w:author="Thomas Duflot" w:date="2024-11-13T17:21:00Z">
                        <w:rPr>
                          <w:rFonts w:ascii="Cambria Math" w:hAnsi="Cambria Math"/>
                          <w:i/>
                          <w:lang w:val="en-US"/>
                        </w:rPr>
                      </w:ins>
                    </m:ctrlPr>
                  </m:sSubPr>
                  <m:e>
                    <m:r>
                      <w:rPr>
                        <w:rFonts w:ascii="Cambria Math" w:hAnsi="Cambria Math"/>
                        <w:lang w:val="en-US"/>
                      </w:rPr>
                      <m:t>F</m:t>
                    </m:r>
                  </m:e>
                  <m:sub>
                    <m:r>
                      <w:rPr>
                        <w:rFonts w:ascii="Cambria Math" w:hAnsi="Cambria Math"/>
                        <w:lang w:val="en-US"/>
                      </w:rPr>
                      <m:t>t</m:t>
                    </m:r>
                    <m:r>
                      <w:ins w:id="384" w:author="Thomas Duflot" w:date="2024-11-13T17:20:00Z">
                        <w:rPr>
                          <w:rFonts w:ascii="Cambria Math" w:hAnsi="Cambria Math"/>
                          <w:lang w:val="en-US"/>
                        </w:rPr>
                        <m:t>ot</m:t>
                      </w:ins>
                    </m:r>
                  </m:sub>
                </m:sSub>
              </m:e>
            </m:rad>
          </m:e>
        </m:d>
      </m:oMath>
      <w:r w:rsidR="004F6F28">
        <w:rPr>
          <w:rFonts w:eastAsiaTheme="minorEastAsia"/>
          <w:lang w:val="en-US"/>
        </w:rPr>
        <w:tab/>
        <w:t>(Eq.4)</w:t>
      </w:r>
    </w:p>
    <w:p w14:paraId="26924DE1" w14:textId="3B2F2038" w:rsidR="00245FBC" w:rsidRDefault="00482D9E" w:rsidP="002010A1">
      <w:pPr>
        <w:spacing w:line="480" w:lineRule="auto"/>
        <w:ind w:firstLine="708"/>
        <w:jc w:val="both"/>
        <w:rPr>
          <w:lang w:val="en-US"/>
        </w:rPr>
      </w:pPr>
      <w:r>
        <w:rPr>
          <w:lang w:val="en-US"/>
        </w:rPr>
        <w:t xml:space="preserve">Two publications </w:t>
      </w:r>
      <w:r w:rsidR="00654123">
        <w:rPr>
          <w:lang w:val="en-US"/>
        </w:rPr>
        <w:t>employed the</w:t>
      </w:r>
      <w:r>
        <w:rPr>
          <w:lang w:val="en-US"/>
        </w:rPr>
        <w:t xml:space="preserve"> calculation of the unbound fraction (fu) using either a polynomial</w:t>
      </w:r>
      <w:ins w:id="385" w:author="Thomas Duflot" w:date="2024-11-14T09:04:00Z">
        <w:r w:rsidR="00560885">
          <w:rPr>
            <w:lang w:val="en-US"/>
          </w:rPr>
          <w:t xml:space="preserve"> </w:t>
        </w:r>
      </w:ins>
      <w:r w:rsidR="00560885">
        <w:rPr>
          <w:lang w:val="en-US"/>
        </w:rPr>
        <w:fldChar w:fldCharType="begin"/>
      </w:r>
      <w:r w:rsidR="00073B83">
        <w:rPr>
          <w:lang w:val="en-US"/>
        </w:rPr>
        <w:instrText xml:space="preserve"> ADDIN ZOTERO_ITEM CSL_CITATION {"citationID":"5HGsd08L","properties":{"formattedCitation":"(27)","plainCitation":"(27)","noteIndex":0},"citationItems":[{"id":"yg2Cy3EW/v5c0DLng","uris":["http://zotero.org/users/6270923/items/52ZTTE9C"],"itemData":{"id":"yg2Cy3EW/v5c0DLng","type":"article-journal","abstract":"High dosages of ceftriaxone are used to treat central nervous system (CNS) infections. Dosage adaptation according to the glomerular filtration rate is currently not recommended. Ceftriaxone pharmacokinetics (PK) was investigated by a population approach in patients enrolled in a French multicenter prospective cohort study who received high-dose ceftriaxone for CNS infection as recommended by French guidelines (75 to 100 mg/kg of body weight/day without an upper limit). Only those with suspected bacterial meningitis were included in the PK analysis. A population model was developed using Pmetrics. Based on this model, a dosing nomogram was developed, using the estimated glomerular filtration rate (eGFR) and total body weight as covariates to determine the optimal dosage allowing achievement of targeted plasma trough concentrations. Efficacy and toxicity endpoints were based on previous reports, as follows: total plasma ceftriaxone concentrations of ≥20 mg/liter in &gt;90% of patients for efficacy and ≤100 mg/liter in &gt;90% of patients for toxicity. Based on 153 included patients, a two-compartment model including eGFR and total body weight as covariates was developed. The median value of the unbound fraction was 7.57%, and the median value of the cerebral spinal fluid (CSF)/plasma ratio was 14.39%. A nomogram was developed according to a twice-daily regimen. High-dose ceftriaxone administration schemes, used to treat meningitis, should be adapted to the eGFR and weight, especially to avoid underdosing using current guidelines. (This study has been registered at ClinicalTrials.gov under identifier NCT01745679.).","container-title":"Antimicrobial Agents and Chemotherapy","DOI":"10.1128/AAC.00634-19","ISSN":"1098-6596","issue":"9","journalAbbreviation":"Antimicrob Agents Chemother","language":"eng","note":"PMID: 31235630\nPMCID: PMC6709482","page":"e00634-19","source":"PubMed","title":"High-Dose Ceftriaxone for Bacterial Meningitis and Optimization of Administration Scheme Based on Nomogram","volume":"63","author":[{"family":"Grégoire","given":"Matthieu"},{"family":"Dailly","given":"Eric"},{"family":"Le Turnier","given":"Paul"},{"family":"Garot","given":"Denis"},{"family":"Guimard","given":"Thomas"},{"family":"Bernard","given":"Louis"},{"family":"Tattevin","given":"Pierre"},{"family":"Vandamme","given":"Yves-Marie"},{"family":"Hoff","given":"Jérôme"},{"family":"Lemaitre","given":"Florian"},{"family":"Verdier","given":"Marie-Clémence"},{"family":"Deslandes","given":"Guillaume"},{"family":"Bellouard","given":"Ronan"},{"family":"Sébille","given":"Véronique"},{"family":"Chiffoleau","given":"Anne"},{"family":"Boutoille","given":"David"},{"family":"Navas","given":"Dominique"},{"family":"Asseray","given":"Nathalie"}],"issued":{"date-parts":[["2019",9]]}}}],"schema":"https://github.com/citation-style-language/schema/raw/master/csl-citation.json"} </w:instrText>
      </w:r>
      <w:r w:rsidR="00560885">
        <w:rPr>
          <w:lang w:val="en-US"/>
        </w:rPr>
        <w:fldChar w:fldCharType="separate"/>
      </w:r>
      <w:r w:rsidR="00073B83" w:rsidRPr="00073B83">
        <w:rPr>
          <w:rFonts w:ascii="Calibri" w:hAnsi="Calibri" w:cs="Calibri"/>
        </w:rPr>
        <w:t>(27)</w:t>
      </w:r>
      <w:r w:rsidR="00560885">
        <w:rPr>
          <w:lang w:val="en-US"/>
        </w:rPr>
        <w:fldChar w:fldCharType="end"/>
      </w:r>
      <w:r>
        <w:rPr>
          <w:lang w:val="en-US"/>
        </w:rPr>
        <w:t xml:space="preserve"> </w:t>
      </w:r>
      <w:del w:id="386" w:author="Thomas Duflot" w:date="2024-11-14T09:04:00Z">
        <w:r w:rsidR="009F745B" w:rsidDel="00560885">
          <w:rPr>
            <w:lang w:val="en-US"/>
          </w:rPr>
          <w:fldChar w:fldCharType="begin"/>
        </w:r>
        <w:r w:rsidR="00996066" w:rsidDel="00560885">
          <w:rPr>
            <w:lang w:val="en-US"/>
          </w:rPr>
          <w:delInstrText xml:space="preserve"> ADDIN ZOTERO_ITEM CSL_CITATION {"citationID":"7uRDuM5N","properties":{"formattedCitation":"\\super 27\\nosupersub{}","plainCitation":"27","noteIndex":0},"citationItems":[{"id":"yg2Cy3EW/v5c0DLng","uris":["http://zotero.org/users/6270923/items/52ZTTE9C"],"itemData":{"id":53,"type":"article-journal","abstract":"High dosages of ceftriaxone are used to treat central nervous system (CNS) infections. Dosage adaptation according to the glomerular filtration rate is currently not recommended. Ceftriaxone pharmacokinetics (PK) was investigated by a population approach in patients enrolled in a French multicenter prospective cohort study who received high-dose ceftriaxone for CNS infection as recommended by French guidelines (75 to 100 mg/kg of body weight/day without an upper limit). Only those with suspected bacterial meningitis were included in the PK analysis. A population model was developed using Pmetrics. Based on this model, a dosing nomogram was developed, using the estimated glomerular filtration rate (eGFR) and total body weight as covariates to determine the optimal dosage allowing achievement of targeted plasma trough concentrations. Efficacy and toxicity endpoints were based on previous reports, as follows: total plasma ceftriaxone concentrations of ≥20 mg/liter in &gt;90% of patients for efficacy and ≤100 mg/liter in &gt;90% of patients for toxicity. Based on 153 included patients, a two-compartment model including eGFR and total body weight as covariates was developed. The median value of the unbound fraction was 7.57%, and the median value of the cerebral spinal fluid (CSF)/plasma ratio was 14.39%. A nomogram was developed according to a twice-daily regimen. High-dose ceftriaxone administration schemes, used to treat meningitis, should be adapted to the eGFR and weight, especially to avoid underdosing using current guidelines. (This study has been registered at ClinicalTrials.gov under identifier NCT01745679.).","container-title":"Antimicrobial Agents and Chemotherapy","DOI":"10.1128/AAC.00634-19","ISSN":"1098-6596","issue":"9","journalAbbreviation":"Antimicrob Agents Chemother","language":"eng","note":"PMID: 31235630\nPMCID: PMC6709482","page":"e00634-19","source":"PubMed","title":"High-Dose Ceftriaxone for Bacterial Meningitis and Optimization of Administration Scheme Based on Nomogram","volume":"63","author":[{"family":"Grégoire","given":"Matthieu"},{"family":"Dailly","given":"Eric"},{"family":"Le Turnier","given":"Paul"},{"family":"Garot","given":"Denis"},{"family":"Guimard","given":"Thomas"},{"family":"Bernard","given":"Louis"},{"family":"Tattevin","given":"Pierre"},{"family":"Vandamme","given":"Yves-Marie"},{"family":"Hoff","given":"Jérôme"},{"family":"Lemaitre","given":"Florian"},{"family":"Verdier","given":"Marie-Clémence"},{"family":"Deslandes","given":"Guillaume"},{"family":"Bellouard","given":"Ronan"},{"family":"Sébille","given":"Véronique"},{"family":"Chiffoleau","given":"Anne"},{"family":"Boutoille","given":"David"},{"family":"Navas","given":"Dominique"},{"family":"Asseray","given":"Nathalie"}],"issued":{"date-parts":[["2019",9]]}}}],"schema":"https://github.com/citation-style-language/schema/raw/master/csl-citation.json"} </w:delInstrText>
        </w:r>
        <w:r w:rsidR="009F745B" w:rsidDel="00560885">
          <w:rPr>
            <w:lang w:val="en-US"/>
          </w:rPr>
          <w:fldChar w:fldCharType="separate"/>
        </w:r>
        <w:r w:rsidR="00996066" w:rsidRPr="00996066" w:rsidDel="00560885">
          <w:rPr>
            <w:rFonts w:ascii="Calibri" w:hAnsi="Calibri" w:cs="Calibri"/>
            <w:szCs w:val="24"/>
            <w:vertAlign w:val="superscript"/>
          </w:rPr>
          <w:delText>27</w:delText>
        </w:r>
        <w:r w:rsidR="009F745B" w:rsidDel="00560885">
          <w:rPr>
            <w:lang w:val="en-US"/>
          </w:rPr>
          <w:fldChar w:fldCharType="end"/>
        </w:r>
        <w:r w:rsidDel="00560885">
          <w:rPr>
            <w:lang w:val="en-US"/>
          </w:rPr>
          <w:delText xml:space="preserve"> </w:delText>
        </w:r>
      </w:del>
      <w:r w:rsidR="00BB47A5">
        <w:rPr>
          <w:lang w:val="en-US"/>
        </w:rPr>
        <w:t>or an exponential approach</w:t>
      </w:r>
      <w:r w:rsidR="00C06FDF">
        <w:rPr>
          <w:lang w:val="en-US"/>
        </w:rPr>
        <w:t xml:space="preserve">. </w:t>
      </w:r>
      <w:r w:rsidR="00560885">
        <w:rPr>
          <w:lang w:val="en-US"/>
        </w:rPr>
        <w:fldChar w:fldCharType="begin"/>
      </w:r>
      <w:r w:rsidR="00073B83">
        <w:rPr>
          <w:lang w:val="en-US"/>
        </w:rPr>
        <w:instrText xml:space="preserve"> ADDIN ZOTERO_ITEM CSL_CITATION {"citationID":"g6Tq8wH4","properties":{"formattedCitation":"(28)","plainCitation":"(28)","noteIndex":0},"citationItems":[{"id":"yg2Cy3EW/PCy781HA","uris":["http://zotero.org/users/6270923/items/A5W42V7A"],"itemData":{"id":"yg2Cy3EW/PCy781HA","type":"article-journal","abstract":"PURPOSE: Ceftriaxone total and unbound pharmacokinetics (PK) can be altered in critically ill patients with septic shock and hypoalbuminemia receiving continuous veno-venous hemodiafiltration (CVVHDF). The objective of this study was to determine the dosing strategy of ceftriaxone that maximizes the probability of maintaining the concentration above the MIC of the susceptible bacteria (≤2 mg/L by the EUCAST) for a 100% of the dosing interval (100% ƒuT&gt;MIC).\nMETHODS: In a prospective PK study in the intensive care units of two tertiary Spanish hospitals, six timed blood samples were collected per patient; for each sample, ceftriaxone total and unbound concentrations were measured using a liquid chromatography coupled to tandem mass spectrometry method. Population PK analysis and Monte-Carlo simulations were performed using NONMEMv.7.3®.\nRESULTS: We enrolled 8 critically ill patients that met the inclusion criteria (47 blood samples). Median age (range) was 70 years (47-85), weight 72.5 kg (40-95), albumin concentration 24.2 g/L (22-34), APACHE II score at admission 26 (17-36), and SOFA score on the day of study 12 (9-15). The unbound fraction (ƒu) of ceftriaxone was 44%, and total CL was 1.27 L/h, 25-30% higher than the CL reported in septic critically ill patients not receiving renal replacement therapies, and dependent on albumin concentration and weight. Despite this increment in ƒu and CL, Monte-Carlo simulations showed that a dose of 1 g once-daily ceftriaxone is sufficient to achieve a 100% ƒuT&gt;MIC for MICs ≤2 mg/L for any range of weight and albumin concentration.\nCONCLUSION: Once-daily 1 g ceftriaxone provides optimal exposure in critically ill patients with septic shock and hypoalbuminemia receiving CVVHDF.","container-title":"European Journal of Clinical Pharmacology","DOI":"10.1007/s00228-021-03100-5","ISSN":"1432-1041","issue":"8","journalAbbreviation":"Eur J Clin Pharmacol","language":"eng","note":"PMID: 33559708","page":"1169-1180","source":"PubMed","title":"Once-daily 1 g ceftriaxone optimizes exposure in patients with septic shock and hypoalbuminemia receiving continuous veno-venous hemodiafiltration","volume":"77","author":[{"family":"Ulldemolins","given":"Marta"},{"family":"Bastida","given":"Carla"},{"family":"Llauradó-Serra","given":"Mireia"},{"family":"Csajka","given":"Chantal"},{"family":"Rodríguez","given":"Alejandro"},{"family":"Badia","given":"Joan Ramon"},{"family":"Martín-Loeches","given":"Ignacio"},{"family":"Soy","given":"Dolors"}],"issued":{"date-parts":[["2021",8]]}}}],"schema":"https://github.com/citation-style-language/schema/raw/master/csl-citation.json"} </w:instrText>
      </w:r>
      <w:r w:rsidR="00560885">
        <w:rPr>
          <w:lang w:val="en-US"/>
        </w:rPr>
        <w:fldChar w:fldCharType="separate"/>
      </w:r>
      <w:r w:rsidR="00073B83" w:rsidRPr="00073B83">
        <w:rPr>
          <w:rFonts w:ascii="Calibri" w:hAnsi="Calibri" w:cs="Calibri"/>
        </w:rPr>
        <w:t>(28)</w:t>
      </w:r>
      <w:r w:rsidR="00560885">
        <w:rPr>
          <w:lang w:val="en-US"/>
        </w:rPr>
        <w:fldChar w:fldCharType="end"/>
      </w:r>
      <w:ins w:id="387" w:author="Thomas Duflot" w:date="2024-11-14T09:05:00Z">
        <w:r w:rsidR="00560885">
          <w:rPr>
            <w:lang w:val="en-US"/>
          </w:rPr>
          <w:t xml:space="preserve"> </w:t>
        </w:r>
      </w:ins>
      <w:del w:id="388" w:author="Thomas Duflot" w:date="2024-11-14T09:05:00Z">
        <w:r w:rsidR="009F745B" w:rsidDel="00560885">
          <w:rPr>
            <w:lang w:val="en-US"/>
          </w:rPr>
          <w:fldChar w:fldCharType="begin"/>
        </w:r>
        <w:r w:rsidR="00996066" w:rsidDel="00560885">
          <w:rPr>
            <w:lang w:val="en-US"/>
          </w:rPr>
          <w:delInstrText xml:space="preserve"> ADDIN ZOTERO_ITEM CSL_CITATION {"citationID":"vWi5nmxP","properties":{"formattedCitation":"\\super 28\\nosupersub{}","plainCitation":"28","noteIndex":0},"citationItems":[{"id":"yg2Cy3EW/PCy781HA","uris":["http://zotero.org/users/6270923/items/A5W42V7A"],"itemData":{"id":965,"type":"article-journal","abstract":"PURPOSE: Ceftriaxone total and unbound pharmacokinetics (PK) can be altered in critically ill patients with septic shock and hypoalbuminemia receiving continuous veno-venous hemodiafiltration (CVVHDF). The objective of this study was to determine the dosing strategy of ceftriaxone that maximizes the probability of maintaining the concentration above the MIC of the susceptible bacteria (≤2 mg/L by the EUCAST) for a 100% of the dosing interval (100% ƒuT&gt;MIC).\nMETHODS: In a prospective PK study in the intensive care units of two tertiary Spanish hospitals, six timed blood samples were collected per patient; for each sample, ceftriaxone total and unbound concentrations were measured using a liquid chromatography coupled to tandem mass spectrometry method. Population PK analysis and Monte-Carlo simulations were performed using NONMEMv.7.3®.\nRESULTS: We enrolled 8 critically ill patients that met the inclusion criteria (47 blood samples). Median age (range) was 70 years (47-85), weight 72.5 kg (40-95), albumin concentration 24.2 g/L (22-34), APACHE II score at admission 26 (17-36), and SOFA score on the day of study 12 (9-15). The unbound fraction (ƒu) of ceftriaxone was 44%, and total CL was 1.27 L/h, 25-30% higher than the CL reported in septic critically ill patients not receiving renal replacement therapies, and dependent on albumin concentration and weight. Despite this increment in ƒu and CL, Monte-Carlo simulations showed that a dose of 1 g once-daily ceftriaxone is sufficient to achieve a 100% ƒuT&gt;MIC for MICs ≤2 mg/L for any range of weight and albumin concentration.\nCONCLUSION: Once-daily 1 g ceftriaxone provides optimal exposure in critically ill patients with septic shock and hypoalbuminemia receiving CVVHDF.","container-title":"European Journal of Clinical Pharmacology","DOI":"10.1007/s00228-021-03100-5","ISSN":"1432-1041","issue":"8","journalAbbreviation":"Eur J Clin Pharmacol","language":"eng","note":"PMID: 33559708","page":"1169-1180","source":"PubMed","title":"Once-daily 1 g ceftriaxone optimizes exposure in patients with septic shock and hypoalbuminemia receiving continuous veno-venous hemodiafiltration","volume":"77","author":[{"family":"Ulldemolins","given":"Marta"},{"family":"Bastida","given":"Carla"},{"family":"Llauradó-Serra","given":"Mireia"},{"family":"Csajka","given":"Chantal"},{"family":"Rodríguez","given":"Alejandro"},{"family":"Badia","given":"Joan Ramon"},{"family":"Martín-Loeches","given":"Ignacio"},{"family":"Soy","given":"Dolors"}],"issued":{"date-parts":[["2021",8]]}}}],"schema":"https://github.com/citation-style-language/schema/raw/master/csl-citation.json"} </w:delInstrText>
        </w:r>
        <w:r w:rsidR="009F745B" w:rsidDel="00560885">
          <w:rPr>
            <w:lang w:val="en-US"/>
          </w:rPr>
          <w:fldChar w:fldCharType="separate"/>
        </w:r>
        <w:r w:rsidR="00996066" w:rsidRPr="00996066" w:rsidDel="00560885">
          <w:rPr>
            <w:rFonts w:ascii="Calibri" w:hAnsi="Calibri" w:cs="Calibri"/>
            <w:szCs w:val="24"/>
            <w:vertAlign w:val="superscript"/>
          </w:rPr>
          <w:delText>28</w:delText>
        </w:r>
        <w:r w:rsidR="009F745B" w:rsidDel="00560885">
          <w:rPr>
            <w:lang w:val="en-US"/>
          </w:rPr>
          <w:fldChar w:fldCharType="end"/>
        </w:r>
        <w:r w:rsidR="00554054" w:rsidDel="00560885">
          <w:rPr>
            <w:lang w:val="en-US"/>
          </w:rPr>
          <w:delText xml:space="preserve"> </w:delText>
        </w:r>
      </w:del>
      <w:r w:rsidR="00554054">
        <w:rPr>
          <w:lang w:val="en-US"/>
        </w:rPr>
        <w:t>Additionally,</w:t>
      </w:r>
      <w:r w:rsidR="00BB47A5">
        <w:rPr>
          <w:lang w:val="en-US"/>
        </w:rPr>
        <w:t xml:space="preserve"> </w:t>
      </w:r>
      <w:r w:rsidR="008B301B">
        <w:rPr>
          <w:lang w:val="en-US"/>
        </w:rPr>
        <w:t>one</w:t>
      </w:r>
      <w:r w:rsidR="00BB47A5">
        <w:rPr>
          <w:lang w:val="en-US"/>
        </w:rPr>
        <w:t xml:space="preserve"> publication </w:t>
      </w:r>
      <w:r w:rsidR="00554054">
        <w:rPr>
          <w:lang w:val="en-US"/>
        </w:rPr>
        <w:t>devised</w:t>
      </w:r>
      <w:r w:rsidR="00BB47A5">
        <w:rPr>
          <w:lang w:val="en-US"/>
        </w:rPr>
        <w:t xml:space="preserve"> </w:t>
      </w:r>
      <w:r w:rsidR="009F29A1">
        <w:rPr>
          <w:lang w:val="en-US"/>
        </w:rPr>
        <w:t>its</w:t>
      </w:r>
      <w:r w:rsidR="00BB47A5">
        <w:rPr>
          <w:lang w:val="en-US"/>
        </w:rPr>
        <w:t xml:space="preserve"> own transformation to predict CEF</w:t>
      </w:r>
      <w:r w:rsidR="00BB47A5" w:rsidRPr="00CA4FDB">
        <w:rPr>
          <w:vertAlign w:val="subscript"/>
          <w:lang w:val="en-US"/>
          <w:rPrChange w:id="389" w:author="Thomas Duflot" w:date="2024-11-13T17:21:00Z">
            <w:rPr>
              <w:lang w:val="en-US"/>
            </w:rPr>
          </w:rPrChange>
        </w:rPr>
        <w:t>u</w:t>
      </w:r>
      <w:r w:rsidR="00BB47A5">
        <w:rPr>
          <w:lang w:val="en-US"/>
        </w:rPr>
        <w:t xml:space="preserve"> from CEF</w:t>
      </w:r>
      <w:r w:rsidR="00BB47A5" w:rsidRPr="00CA4FDB">
        <w:rPr>
          <w:vertAlign w:val="subscript"/>
          <w:lang w:val="en-US"/>
          <w:rPrChange w:id="390" w:author="Thomas Duflot" w:date="2024-11-13T17:22:00Z">
            <w:rPr>
              <w:lang w:val="en-US"/>
            </w:rPr>
          </w:rPrChange>
        </w:rPr>
        <w:t>t</w:t>
      </w:r>
      <w:ins w:id="391" w:author="Thomas Duflot" w:date="2024-11-13T17:21:00Z">
        <w:r w:rsidR="00CA4FDB" w:rsidRPr="00CA4FDB">
          <w:rPr>
            <w:vertAlign w:val="subscript"/>
            <w:lang w:val="en-US"/>
            <w:rPrChange w:id="392" w:author="Thomas Duflot" w:date="2024-11-13T17:22:00Z">
              <w:rPr>
                <w:lang w:val="en-US"/>
              </w:rPr>
            </w:rPrChange>
          </w:rPr>
          <w:t>ot</w:t>
        </w:r>
      </w:ins>
      <w:ins w:id="393" w:author="Thomas Duflot" w:date="2024-11-14T09:05:00Z">
        <w:r w:rsidR="00444EC1" w:rsidRPr="00444EC1">
          <w:rPr>
            <w:lang w:val="en-US"/>
            <w:rPrChange w:id="394" w:author="Thomas Duflot" w:date="2024-11-14T09:05:00Z">
              <w:rPr>
                <w:vertAlign w:val="subscript"/>
                <w:lang w:val="en-US"/>
              </w:rPr>
            </w:rPrChange>
          </w:rPr>
          <w:t>.</w:t>
        </w:r>
        <w:r w:rsidR="00444EC1">
          <w:rPr>
            <w:vertAlign w:val="subscript"/>
            <w:lang w:val="en-US"/>
          </w:rPr>
          <w:t xml:space="preserve"> </w:t>
        </w:r>
      </w:ins>
      <w:r w:rsidR="00444EC1">
        <w:rPr>
          <w:vertAlign w:val="subscript"/>
          <w:lang w:val="en-US"/>
        </w:rPr>
        <w:fldChar w:fldCharType="begin"/>
      </w:r>
      <w:r w:rsidR="00073B83">
        <w:rPr>
          <w:vertAlign w:val="subscript"/>
          <w:lang w:val="en-US"/>
        </w:rPr>
        <w:instrText xml:space="preserve"> ADDIN ZOTERO_ITEM CSL_CITATION {"citationID":"ka9AC5UM","properties":{"formattedCitation":"(29)","plainCitation":"(29)","noteIndex":0},"citationItems":[{"id":"yg2Cy3EW/dqe8AfB4","uris":["http://zotero.org/users/6270923/items/4Q9ZT9QU"],"itemData":{"id":"yg2Cy3EW/dqe8AfB4","type":"article-journal","abstract":"The impact of ceftriaxone pharmacokinetic alterations on protein binding and PK/PD target attainment still remains unclear. We evaluated pharmacokinetic/pharmacodynamic (PK/PD) target attainment of unbound ceftriaxone in critically ill patients with severe community-acquired pneumonia (CAP). Besides, we evaluated the accuracy of predicted vs. measured unbound ceftriaxone concentrations, and its impact on PK/PD target attainment. A prospective observational cohort study was carried out in adult patients admitted to the intensive care unit with severe CAP. Ceftriaxone 2 g q24h intermittent infusion was administered to all patients. Successful PK/PD target attainment was defined as unbound trough concentrations above 1 or 4 mg/L throughout the whole dosing interval. Acceptable overall PK/PD target attainment was defined as successful target attainment in ≥90% of all dosing intervals. Measured unbound ceftriaxone concentrations (CEFu) were compared to unbound concentrations predicted from various protein binding models. Thirty-one patients were included. The 1 mg/L and 4 mg/L targets were reached in 26/32 (81%) and 15/32 (47%) trough samples, respectively. Increased renal function was associated with the failure to attain both PK/PD targets. Unbound ceftriaxone concentrations predicted by the protein binding model developed in the present study showed acceptable bias and precision and had no major impact on PK/PD target attainment. We showed suboptimal (i.e., &lt;90%) unbound ceftriaxone PK/PD target attainment when using a standard 2 g q24h dosing regimen in critically ill patients with severe CAP. Renal function was the major driver for the failure to attain the predefined targets, in accordance with results found in general and septic ICU patients. Interestingly, CEFu was reliably predicted from CEFt without major impact on clinical decisions regarding PK/PD target attainment. This suggests that, when carefully selecting a protein binding model, CEFu does not need to be measured. As a result, the turn-around time and cost for ceftriaxone quantification can be substantially reduced.","container-title":"Antibiotics (Basel, Switzerland)","DOI":"10.3390/antibiotics10050557","ISSN":"2079-6382","issue":"5","journalAbbreviation":"Antibiotics (Basel)","language":"eng","note":"PMID: 34064676\nPMCID: PMC8151456","page":"557","source":"PubMed","title":"Pharmacokinetic/Pharmacodynamic Target Attainment Based on Measured versus Predicted Unbound Ceftriaxone Concentrations in Critically Ill Patients with Pneumonia: An Observational Cohort Study","title-short":"Pharmacokinetic/Pharmacodynamic Target Attainment Based on Measured versus Predicted Unbound Ceftriaxone Concentrations in Critically Ill Patients with Pneumonia","volume":"10","author":[{"family":"Gijsen","given":"Matthias"},{"family":"Dreesen","given":"Erwin"},{"family":"Van Daele","given":"Ruth"},{"family":"Annaert","given":"Pieter"},{"family":"Debaveye","given":"Yves"},{"family":"Wauters","given":"Joost"},{"family":"Spriet","given":"Isabel"}],"issued":{"date-parts":[["2021",5,11]]}}}],"schema":"https://github.com/citation-style-language/schema/raw/master/csl-citation.json"} </w:instrText>
      </w:r>
      <w:r w:rsidR="00444EC1">
        <w:rPr>
          <w:vertAlign w:val="subscript"/>
          <w:lang w:val="en-US"/>
        </w:rPr>
        <w:fldChar w:fldCharType="separate"/>
      </w:r>
      <w:r w:rsidR="00073B83" w:rsidRPr="00073B83">
        <w:rPr>
          <w:rFonts w:ascii="Calibri" w:hAnsi="Calibri" w:cs="Calibri"/>
        </w:rPr>
        <w:t>(29)</w:t>
      </w:r>
      <w:r w:rsidR="00444EC1">
        <w:rPr>
          <w:vertAlign w:val="subscript"/>
          <w:lang w:val="en-US"/>
        </w:rPr>
        <w:fldChar w:fldCharType="end"/>
      </w:r>
      <w:ins w:id="395" w:author="Thomas Duflot" w:date="2024-11-14T09:05:00Z">
        <w:r w:rsidR="00444EC1">
          <w:rPr>
            <w:vertAlign w:val="subscript"/>
            <w:lang w:val="en-US"/>
          </w:rPr>
          <w:t xml:space="preserve"> </w:t>
        </w:r>
      </w:ins>
      <w:del w:id="396" w:author="Thomas Duflot" w:date="2024-11-14T09:05:00Z">
        <w:r w:rsidR="00C06FDF" w:rsidDel="00444EC1">
          <w:rPr>
            <w:lang w:val="en-US"/>
          </w:rPr>
          <w:delText xml:space="preserve">. </w:delText>
        </w:r>
        <w:r w:rsidR="009F745B" w:rsidDel="00444EC1">
          <w:rPr>
            <w:lang w:val="en-US"/>
          </w:rPr>
          <w:fldChar w:fldCharType="begin"/>
        </w:r>
        <w:r w:rsidR="00996066" w:rsidDel="00444EC1">
          <w:rPr>
            <w:lang w:val="en-US"/>
          </w:rPr>
          <w:delInstrText xml:space="preserve"> ADDIN ZOTERO_ITEM CSL_CITATION {"citationID":"6VVSFSLK","properties":{"formattedCitation":"\\super 29\\nosupersub{}","plainCitation":"29","noteIndex":0},"citationItems":[{"id":"yg2Cy3EW/dqe8AfB4","uris":["http://zotero.org/users/6270923/items/4Q9ZT9QU"],"itemData":{"id":597,"type":"article-journal","abstract":"The impact of ceftriaxone pharmacokinetic alterations on protein binding and PK/PD target attainment still remains unclear. We evaluated pharmacokinetic/pharmacodynamic (PK/PD) target attainment of unbound ceftriaxone in critically ill patients with severe community-acquired pneumonia (CAP). Besides, we evaluated the accuracy of predicted vs. measured unbound ceftriaxone concentrations, and its impact on PK/PD target attainment. A prospective observational cohort study was carried out in adult patients admitted to the intensive care unit with severe CAP. Ceftriaxone 2 g q24h intermittent infusion was administered to all patients. Successful PK/PD target attainment was defined as unbound trough concentrations above 1 or 4 mg/L throughout the whole dosing interval. Acceptable overall PK/PD target attainment was defined as successful target attainment in ≥90% of all dosing intervals. Measured unbound ceftriaxone concentrations (CEFu) were compared to unbound concentrations predicted from various protein binding models. Thirty-one patients were included. The 1 mg/L and 4 mg/L targets were reached in 26/32 (81%) and 15/32 (47%) trough samples, respectively. Increased renal function was associated with the failure to attain both PK/PD targets. Unbound ceftriaxone concentrations predicted by the protein binding model developed in the present study showed acceptable bias and precision and had no major impact on PK/PD target attainment. We showed suboptimal (i.e., &lt;90%) unbound ceftriaxone PK/PD target attainment when using a standard 2 g q24h dosing regimen in critically ill patients with severe CAP. Renal function was the major driver for the failure to attain the predefined targets, in accordance with results found in general and septic ICU patients. Interestingly, CEFu was reliably predicted from CEFt without major impact on clinical decisions regarding PK/PD target attainment. This suggests that, when carefully selecting a protein binding model, CEFu does not need to be measured. As a result, the turn-around time and cost for ceftriaxone quantification can be substantially reduced.","container-title":"Antibiotics (Basel, Switzerland)","DOI":"10.3390/antibiotics10050557","ISSN":"2079-6382","issue":"5","journalAbbreviation":"Antibiotics (Basel)","language":"eng","note":"PMID: 34064676\nPMCID: PMC8151456","page":"557","source":"PubMed","title":"Pharmacokinetic/Pharmacodynamic Target Attainment Based on Measured versus Predicted Unbound Ceftriaxone Concentrations in Critically Ill Patients with Pneumonia: An Observational Cohort Study","title-short":"Pharmacokinetic/Pharmacodynamic Target Attainment Based on Measured versus Predicted Unbound Ceftriaxone Concentrations in Critically Ill Patients with Pneumonia","volume":"10","author":[{"family":"Gijsen","given":"Matthias"},{"family":"Dreesen","given":"Erwin"},{"family":"Van Daele","given":"Ruth"},{"family":"Annaert","given":"Pieter"},{"family":"Debaveye","given":"Yves"},{"family":"Wauters","given":"Joost"},{"family":"Spriet","given":"Isabel"}],"issued":{"date-parts":[["2021",5,11]]}}}],"schema":"https://github.com/citation-style-language/schema/raw/master/csl-citation.json"} </w:delInstrText>
        </w:r>
        <w:r w:rsidR="009F745B" w:rsidDel="00444EC1">
          <w:rPr>
            <w:lang w:val="en-US"/>
          </w:rPr>
          <w:fldChar w:fldCharType="separate"/>
        </w:r>
        <w:r w:rsidR="00996066" w:rsidRPr="00996066" w:rsidDel="00444EC1">
          <w:rPr>
            <w:rFonts w:ascii="Calibri" w:hAnsi="Calibri" w:cs="Calibri"/>
            <w:szCs w:val="24"/>
            <w:vertAlign w:val="superscript"/>
          </w:rPr>
          <w:delText>29</w:delText>
        </w:r>
        <w:r w:rsidR="009F745B" w:rsidDel="00444EC1">
          <w:rPr>
            <w:lang w:val="en-US"/>
          </w:rPr>
          <w:fldChar w:fldCharType="end"/>
        </w:r>
        <w:r w:rsidR="00BB47A5" w:rsidDel="00444EC1">
          <w:rPr>
            <w:lang w:val="en-US"/>
          </w:rPr>
          <w:delText xml:space="preserve"> </w:delText>
        </w:r>
      </w:del>
      <w:r w:rsidR="00000957">
        <w:rPr>
          <w:lang w:val="en-US"/>
        </w:rPr>
        <w:t>For</w:t>
      </w:r>
      <w:r w:rsidR="00554054">
        <w:rPr>
          <w:lang w:val="en-US"/>
        </w:rPr>
        <w:t xml:space="preserve"> the</w:t>
      </w:r>
      <w:r w:rsidR="00000957">
        <w:rPr>
          <w:lang w:val="en-US"/>
        </w:rPr>
        <w:t xml:space="preserve"> </w:t>
      </w:r>
      <w:r w:rsidR="00554054">
        <w:rPr>
          <w:lang w:val="en-US"/>
        </w:rPr>
        <w:t>quantitation</w:t>
      </w:r>
      <w:r w:rsidR="00000957">
        <w:rPr>
          <w:lang w:val="en-US"/>
        </w:rPr>
        <w:t xml:space="preserve"> of CEF</w:t>
      </w:r>
      <w:r w:rsidR="00000957" w:rsidRPr="00CA4FDB">
        <w:rPr>
          <w:vertAlign w:val="subscript"/>
          <w:lang w:val="en-US"/>
          <w:rPrChange w:id="397" w:author="Thomas Duflot" w:date="2024-11-13T17:22:00Z">
            <w:rPr>
              <w:lang w:val="en-US"/>
            </w:rPr>
          </w:rPrChange>
        </w:rPr>
        <w:t>u</w:t>
      </w:r>
      <w:r w:rsidR="00000957">
        <w:rPr>
          <w:lang w:val="en-US"/>
        </w:rPr>
        <w:t xml:space="preserve">, </w:t>
      </w:r>
      <w:r w:rsidR="00E51D34">
        <w:rPr>
          <w:lang w:val="en-US"/>
        </w:rPr>
        <w:t>UF</w:t>
      </w:r>
      <w:r w:rsidR="00000957">
        <w:rPr>
          <w:lang w:val="en-US"/>
        </w:rPr>
        <w:t xml:space="preserve"> and equilibrium dialysis</w:t>
      </w:r>
      <w:r w:rsidR="007069E2">
        <w:rPr>
          <w:lang w:val="en-US"/>
        </w:rPr>
        <w:t xml:space="preserve"> (ED)</w:t>
      </w:r>
      <w:r w:rsidR="00000957">
        <w:rPr>
          <w:lang w:val="en-US"/>
        </w:rPr>
        <w:t xml:space="preserve"> were used in 6 and 2 publications respectively whereas the method employed was not </w:t>
      </w:r>
      <w:r w:rsidR="00554054">
        <w:rPr>
          <w:lang w:val="en-US"/>
        </w:rPr>
        <w:t>explicitly defined</w:t>
      </w:r>
      <w:r w:rsidR="00000957">
        <w:rPr>
          <w:lang w:val="en-US"/>
        </w:rPr>
        <w:t xml:space="preserve"> in </w:t>
      </w:r>
      <w:r w:rsidR="008B301B">
        <w:rPr>
          <w:lang w:val="en-US"/>
        </w:rPr>
        <w:t>one</w:t>
      </w:r>
      <w:r w:rsidR="00000957">
        <w:rPr>
          <w:lang w:val="en-US"/>
        </w:rPr>
        <w:t xml:space="preserve"> publication</w:t>
      </w:r>
      <w:r w:rsidR="00C06FDF">
        <w:rPr>
          <w:lang w:val="en-US"/>
        </w:rPr>
        <w:t>.</w:t>
      </w:r>
      <w:ins w:id="398" w:author="Thomas Duflot" w:date="2024-11-14T09:06:00Z">
        <w:r w:rsidR="00444EC1">
          <w:rPr>
            <w:lang w:val="en-US"/>
          </w:rPr>
          <w:t xml:space="preserve"> </w:t>
        </w:r>
      </w:ins>
      <w:r w:rsidR="00444EC1">
        <w:rPr>
          <w:lang w:val="en-US"/>
        </w:rPr>
        <w:fldChar w:fldCharType="begin"/>
      </w:r>
      <w:r w:rsidR="00073B83">
        <w:rPr>
          <w:lang w:val="en-US"/>
        </w:rPr>
        <w:instrText xml:space="preserve"> ADDIN ZOTERO_ITEM CSL_CITATION {"citationID":"YuyCKjVm","properties":{"formattedCitation":"(23)","plainCitation":"(23)","noteIndex":0},"citationItems":[{"id":"yg2Cy3EW/3wyFs477","uris":["http://zotero.org/users/6270923/items/V2K7IBUW"],"itemData":{"id":"yg2Cy3EW/3wyFs477","type":"article-journal","abstract":"OBJECTIVES: To describe the population pharmacokinetics and protein-binding characteristics of unbound ceftriaxone administered as continuous or intermittent infusion. Additionally, to determine the optimal dosing regimen in critically ill patients.\nMETHODS: A pharmacokinetic study was performed in the ICU of a tertiary teaching hospital. Patients were treated with ceftriaxone as continuous or intermittent infusion. A population pharmacokinetic model was developed with non-linear mixed-effects analysis. Subsequently, the PTA of a 100% T&gt;MIC was assessed for influential patient characteristics using Monte Carlo simulation.\nRESULTS: Fifty-five patients were included. The pharmacokinetics of ceftriaxone was best described by a one-compartment model with non-linear saturable protein binding including the following covariates: body weight, estimated CLCR, serum albumin concentration and mode of administration. For pathogens with an MIC of 1 mg/L, the simulation demonstrated that intermittent infusion of 2 g/24 h only resulted in a ≥90% PTA in patients with a reduced CLCR (0-60 mL/min). Intermittent infusion of 2 g/12 h led to sufficient exposure if CLCR was 0-90 mL/min and continuous infusion of 2 g/24 h led to a ≥90% PTA in all simulations (CLCR 0-180 mL/min).\nCONCLUSIONS: In the critically ill, the clearance of unbound ceftriaxone is closely related to CLCR. Furthermore, ceftriaxone protein binding is saturable, variable and dependent on serum albumin concentration. Intermittent dosing of 2 g/24 h ceftriaxone leads to subtherapeutic exposure in patients with a normal or increased CLCR. Treating these patients with continuous infusion of 2 g/24 h is more effective than an intermittent dosing regimen of 2 g/12 h.","container-title":"The Journal of Antimicrobial Chemotherapy","DOI":"10.1093/jac/dkaa067","ISSN":"1460-2091","issue":"6","journalAbbreviation":"J Antimicrob Chemother","language":"eng","note":"PMID: 32129853","page":"1554-1558","source":"PubMed","title":"Population pharmacokinetics of ceftriaxone administered as continuous or intermittent infusion in critically ill patients","volume":"75","author":[{"family":"Leegwater","given":"E."},{"family":"Kraaijenbrink","given":"B. V. C."},{"family":"Moes","given":"D. J. a. R."},{"family":"Purmer","given":"I. M."},{"family":"Wilms","given":"E. B."}],"issued":{"date-parts":[["2020",6,1]]}}}],"schema":"https://github.com/citation-style-language/schema/raw/master/csl-citation.json"} </w:instrText>
      </w:r>
      <w:r w:rsidR="00444EC1">
        <w:rPr>
          <w:lang w:val="en-US"/>
        </w:rPr>
        <w:fldChar w:fldCharType="separate"/>
      </w:r>
      <w:r w:rsidR="00073B83" w:rsidRPr="00073B83">
        <w:rPr>
          <w:rFonts w:ascii="Calibri" w:hAnsi="Calibri" w:cs="Calibri"/>
        </w:rPr>
        <w:t>(23)</w:t>
      </w:r>
      <w:r w:rsidR="00444EC1">
        <w:rPr>
          <w:lang w:val="en-US"/>
        </w:rPr>
        <w:fldChar w:fldCharType="end"/>
      </w:r>
      <w:ins w:id="399" w:author="Thomas Duflot" w:date="2024-11-14T09:06:00Z">
        <w:r w:rsidR="00444EC1">
          <w:rPr>
            <w:lang w:val="en-US"/>
          </w:rPr>
          <w:t xml:space="preserve"> </w:t>
        </w:r>
      </w:ins>
      <w:del w:id="400" w:author="Thomas Duflot" w:date="2024-11-14T09:06:00Z">
        <w:r w:rsidR="00C06FDF" w:rsidDel="00444EC1">
          <w:rPr>
            <w:lang w:val="en-US"/>
          </w:rPr>
          <w:delText xml:space="preserve"> </w:delText>
        </w:r>
        <w:r w:rsidR="00137031" w:rsidRPr="00137031" w:rsidDel="00444EC1">
          <w:rPr>
            <w:vertAlign w:val="superscript"/>
            <w:lang w:val="en-US"/>
          </w:rPr>
          <w:delText>40</w:delText>
        </w:r>
        <w:r w:rsidR="00000957" w:rsidDel="00444EC1">
          <w:rPr>
            <w:lang w:val="en-US"/>
          </w:rPr>
          <w:delText xml:space="preserve"> </w:delText>
        </w:r>
      </w:del>
      <w:r w:rsidR="00554054">
        <w:rPr>
          <w:lang w:val="en-US"/>
        </w:rPr>
        <w:t>It is worth noting that</w:t>
      </w:r>
      <w:r w:rsidR="00000957">
        <w:rPr>
          <w:lang w:val="en-US"/>
        </w:rPr>
        <w:t xml:space="preserve"> </w:t>
      </w:r>
      <w:r w:rsidR="00BB47A5">
        <w:rPr>
          <w:lang w:val="en-US"/>
        </w:rPr>
        <w:t>8 out of the 9 formulas used albuminemia as a significant predictor of Bmax.</w:t>
      </w:r>
    </w:p>
    <w:p w14:paraId="304E1421" w14:textId="68930365" w:rsidR="00CB4CFA" w:rsidRDefault="00CB4CFA" w:rsidP="008F0A59">
      <w:pPr>
        <w:spacing w:line="480" w:lineRule="auto"/>
        <w:ind w:firstLine="708"/>
        <w:rPr>
          <w:b/>
          <w:lang w:val="en-US"/>
        </w:rPr>
      </w:pPr>
      <w:del w:id="401" w:author="Thomas Duflot" w:date="2024-11-13T17:24:00Z">
        <w:r w:rsidDel="00CA4FDB">
          <w:rPr>
            <w:b/>
            <w:lang w:val="en-US"/>
          </w:rPr>
          <w:delText>Unbound ceftriaxone</w:delText>
        </w:r>
      </w:del>
      <w:ins w:id="402" w:author="Thomas Duflot" w:date="2024-11-13T17:24:00Z">
        <w:r w:rsidR="00CA4FDB">
          <w:rPr>
            <w:b/>
            <w:lang w:val="en-US"/>
          </w:rPr>
          <w:t>Ceftriaxone free fraction</w:t>
        </w:r>
      </w:ins>
      <w:r>
        <w:rPr>
          <w:b/>
          <w:lang w:val="en-US"/>
        </w:rPr>
        <w:t xml:space="preserve"> modeling</w:t>
      </w:r>
      <w:r w:rsidR="00325E42">
        <w:rPr>
          <w:b/>
          <w:lang w:val="en-US"/>
        </w:rPr>
        <w:t xml:space="preserve"> &amp; CEF</w:t>
      </w:r>
      <w:r w:rsidR="00325E42" w:rsidRPr="00CA4FDB">
        <w:rPr>
          <w:b/>
          <w:vertAlign w:val="subscript"/>
          <w:lang w:val="en-US"/>
          <w:rPrChange w:id="403" w:author="Thomas Duflot" w:date="2024-11-13T17:22:00Z">
            <w:rPr>
              <w:b/>
              <w:lang w:val="en-US"/>
            </w:rPr>
          </w:rPrChange>
        </w:rPr>
        <w:t>t</w:t>
      </w:r>
      <w:ins w:id="404" w:author="Thomas Duflot" w:date="2024-11-13T17:22:00Z">
        <w:r w:rsidR="00CA4FDB" w:rsidRPr="00CA4FDB">
          <w:rPr>
            <w:b/>
            <w:vertAlign w:val="subscript"/>
            <w:lang w:val="en-US"/>
            <w:rPrChange w:id="405" w:author="Thomas Duflot" w:date="2024-11-13T17:22:00Z">
              <w:rPr>
                <w:b/>
                <w:lang w:val="en-US"/>
              </w:rPr>
            </w:rPrChange>
          </w:rPr>
          <w:t>ot</w:t>
        </w:r>
      </w:ins>
      <w:r w:rsidR="00325E42">
        <w:rPr>
          <w:b/>
          <w:lang w:val="en-US"/>
        </w:rPr>
        <w:t xml:space="preserve"> optimal thresholds</w:t>
      </w:r>
    </w:p>
    <w:p w14:paraId="425A9927" w14:textId="1E25CE9E" w:rsidR="00CA4FDB" w:rsidRDefault="005F232A" w:rsidP="008F0A59">
      <w:pPr>
        <w:spacing w:line="480" w:lineRule="auto"/>
        <w:ind w:firstLine="708"/>
        <w:jc w:val="both"/>
        <w:rPr>
          <w:ins w:id="406" w:author="Thomas Duflot" w:date="2024-11-13T17:35:00Z"/>
          <w:lang w:val="en-US"/>
        </w:rPr>
      </w:pPr>
      <w:r>
        <w:rPr>
          <w:lang w:val="en-US"/>
        </w:rPr>
        <w:t>The prediction of CEF</w:t>
      </w:r>
      <w:ins w:id="407" w:author="Thomas Duflot" w:date="2024-11-13T17:24:00Z">
        <w:r w:rsidR="00CA4FDB">
          <w:rPr>
            <w:lang w:val="en-US"/>
          </w:rPr>
          <w:t xml:space="preserve"> free fraction</w:t>
        </w:r>
      </w:ins>
      <w:del w:id="408" w:author="Thomas Duflot" w:date="2024-11-13T17:24:00Z">
        <w:r w:rsidDel="00CA4FDB">
          <w:rPr>
            <w:lang w:val="en-US"/>
          </w:rPr>
          <w:delText>u</w:delText>
        </w:r>
      </w:del>
      <w:r>
        <w:rPr>
          <w:lang w:val="en-US"/>
        </w:rPr>
        <w:t xml:space="preserve"> according to CEF</w:t>
      </w:r>
      <w:r w:rsidRPr="00CA4FDB">
        <w:rPr>
          <w:vertAlign w:val="subscript"/>
          <w:lang w:val="en-US"/>
          <w:rPrChange w:id="409" w:author="Thomas Duflot" w:date="2024-11-13T17:24:00Z">
            <w:rPr>
              <w:lang w:val="en-US"/>
            </w:rPr>
          </w:rPrChange>
        </w:rPr>
        <w:t>t</w:t>
      </w:r>
      <w:ins w:id="410" w:author="Thomas Duflot" w:date="2024-11-13T17:24:00Z">
        <w:r w:rsidR="00CA4FDB" w:rsidRPr="00CA4FDB">
          <w:rPr>
            <w:vertAlign w:val="subscript"/>
            <w:lang w:val="en-US"/>
            <w:rPrChange w:id="411" w:author="Thomas Duflot" w:date="2024-11-13T17:24:00Z">
              <w:rPr>
                <w:lang w:val="en-US"/>
              </w:rPr>
            </w:rPrChange>
          </w:rPr>
          <w:t>ot</w:t>
        </w:r>
      </w:ins>
      <w:r>
        <w:rPr>
          <w:lang w:val="en-US"/>
        </w:rPr>
        <w:t xml:space="preserve"> is depicted in Figure 1.</w:t>
      </w:r>
      <w:r w:rsidR="00505838">
        <w:rPr>
          <w:lang w:val="en-US"/>
        </w:rPr>
        <w:t xml:space="preserve"> </w:t>
      </w:r>
      <w:r w:rsidR="000F4921">
        <w:rPr>
          <w:lang w:val="en-US"/>
        </w:rPr>
        <w:t xml:space="preserve">The Ulldemolins model is </w:t>
      </w:r>
      <w:r w:rsidR="00554054">
        <w:rPr>
          <w:lang w:val="en-US"/>
        </w:rPr>
        <w:t>distinguished by its</w:t>
      </w:r>
      <w:r w:rsidR="000F4921">
        <w:rPr>
          <w:lang w:val="en-US"/>
        </w:rPr>
        <w:t xml:space="preserve"> linear relationship between CEF</w:t>
      </w:r>
      <w:del w:id="412" w:author="Thomas Duflot" w:date="2024-11-13T17:24:00Z">
        <w:r w:rsidR="000F4921" w:rsidDel="00CA4FDB">
          <w:rPr>
            <w:lang w:val="en-US"/>
          </w:rPr>
          <w:delText>u</w:delText>
        </w:r>
      </w:del>
      <w:ins w:id="413" w:author="Thomas Duflot" w:date="2024-11-13T17:24:00Z">
        <w:r w:rsidR="00CA4FDB">
          <w:rPr>
            <w:lang w:val="en-US"/>
          </w:rPr>
          <w:t xml:space="preserve"> free fraction</w:t>
        </w:r>
      </w:ins>
      <w:r w:rsidR="000F4921">
        <w:rPr>
          <w:lang w:val="en-US"/>
        </w:rPr>
        <w:t xml:space="preserve"> and CEF</w:t>
      </w:r>
      <w:r w:rsidR="000F4921" w:rsidRPr="00CA4FDB">
        <w:rPr>
          <w:vertAlign w:val="subscript"/>
          <w:lang w:val="en-US"/>
          <w:rPrChange w:id="414" w:author="Thomas Duflot" w:date="2024-11-13T17:24:00Z">
            <w:rPr>
              <w:lang w:val="en-US"/>
            </w:rPr>
          </w:rPrChange>
        </w:rPr>
        <w:t>t</w:t>
      </w:r>
      <w:ins w:id="415" w:author="Thomas Duflot" w:date="2024-11-13T17:24:00Z">
        <w:r w:rsidR="00CA4FDB" w:rsidRPr="00CA4FDB">
          <w:rPr>
            <w:vertAlign w:val="subscript"/>
            <w:lang w:val="en-US"/>
            <w:rPrChange w:id="416" w:author="Thomas Duflot" w:date="2024-11-13T17:24:00Z">
              <w:rPr>
                <w:lang w:val="en-US"/>
              </w:rPr>
            </w:rPrChange>
          </w:rPr>
          <w:t>ot</w:t>
        </w:r>
      </w:ins>
      <w:r w:rsidR="000F4921">
        <w:rPr>
          <w:lang w:val="en-US"/>
        </w:rPr>
        <w:t xml:space="preserve">. </w:t>
      </w:r>
      <w:r w:rsidR="00505838">
        <w:rPr>
          <w:lang w:val="en-US"/>
        </w:rPr>
        <w:t>The Standing model estimated the higher CEF</w:t>
      </w:r>
      <w:del w:id="417" w:author="Thomas Duflot" w:date="2024-11-13T17:25:00Z">
        <w:r w:rsidR="00505838" w:rsidDel="00CA4FDB">
          <w:rPr>
            <w:lang w:val="en-US"/>
          </w:rPr>
          <w:delText>u</w:delText>
        </w:r>
      </w:del>
      <w:ins w:id="418" w:author="Thomas Duflot" w:date="2024-11-13T17:25:00Z">
        <w:r w:rsidR="00CA4FDB">
          <w:rPr>
            <w:lang w:val="en-US"/>
          </w:rPr>
          <w:t xml:space="preserve"> free fraction</w:t>
        </w:r>
      </w:ins>
      <w:r w:rsidR="00505838">
        <w:rPr>
          <w:lang w:val="en-US"/>
        </w:rPr>
        <w:t xml:space="preserve"> </w:t>
      </w:r>
      <w:r w:rsidR="001A1965">
        <w:rPr>
          <w:lang w:val="en-US"/>
        </w:rPr>
        <w:t>value</w:t>
      </w:r>
      <w:r w:rsidR="00554054">
        <w:rPr>
          <w:lang w:val="en-US"/>
        </w:rPr>
        <w:t>s</w:t>
      </w:r>
      <w:r w:rsidR="001A1965">
        <w:rPr>
          <w:lang w:val="en-US"/>
        </w:rPr>
        <w:t xml:space="preserve"> </w:t>
      </w:r>
      <w:del w:id="419" w:author="Thomas Duflot" w:date="2024-11-13T17:34:00Z">
        <w:r w:rsidR="00554054" w:rsidDel="00CA4FDB">
          <w:rPr>
            <w:lang w:val="en-US"/>
          </w:rPr>
          <w:delText>according to</w:delText>
        </w:r>
      </w:del>
      <w:ins w:id="420" w:author="Thomas Duflot" w:date="2024-11-13T17:34:00Z">
        <w:r w:rsidR="00CA4FDB">
          <w:rPr>
            <w:lang w:val="en-US"/>
          </w:rPr>
          <w:t>based on</w:t>
        </w:r>
      </w:ins>
      <w:r w:rsidR="00554054">
        <w:rPr>
          <w:lang w:val="en-US"/>
        </w:rPr>
        <w:t xml:space="preserve"> CEF</w:t>
      </w:r>
      <w:r w:rsidR="00554054" w:rsidRPr="00CA4FDB">
        <w:rPr>
          <w:vertAlign w:val="subscript"/>
          <w:lang w:val="en-US"/>
          <w:rPrChange w:id="421" w:author="Thomas Duflot" w:date="2024-11-13T17:25:00Z">
            <w:rPr>
              <w:lang w:val="en-US"/>
            </w:rPr>
          </w:rPrChange>
        </w:rPr>
        <w:t>t</w:t>
      </w:r>
      <w:ins w:id="422" w:author="Thomas Duflot" w:date="2024-11-13T17:25:00Z">
        <w:r w:rsidR="00CA4FDB" w:rsidRPr="00CA4FDB">
          <w:rPr>
            <w:vertAlign w:val="subscript"/>
            <w:lang w:val="en-US"/>
            <w:rPrChange w:id="423" w:author="Thomas Duflot" w:date="2024-11-13T17:25:00Z">
              <w:rPr>
                <w:lang w:val="en-US"/>
              </w:rPr>
            </w:rPrChange>
          </w:rPr>
          <w:t>ot</w:t>
        </w:r>
      </w:ins>
      <w:r w:rsidR="00554054">
        <w:rPr>
          <w:lang w:val="en-US"/>
        </w:rPr>
        <w:t xml:space="preserve">, </w:t>
      </w:r>
      <w:r w:rsidR="007B41CD">
        <w:rPr>
          <w:lang w:val="en-US"/>
        </w:rPr>
        <w:t xml:space="preserve">both </w:t>
      </w:r>
      <w:r w:rsidR="00554054">
        <w:rPr>
          <w:lang w:val="en-US"/>
        </w:rPr>
        <w:t xml:space="preserve">in cases of </w:t>
      </w:r>
      <w:r w:rsidR="007B41CD">
        <w:rPr>
          <w:lang w:val="en-US"/>
        </w:rPr>
        <w:t xml:space="preserve">normal </w:t>
      </w:r>
      <w:del w:id="424" w:author="Thomas Duflot" w:date="2024-11-13T17:26:00Z">
        <w:r w:rsidR="007B41CD" w:rsidDel="00CA4FDB">
          <w:rPr>
            <w:lang w:val="en-US"/>
          </w:rPr>
          <w:delText xml:space="preserve">albumin </w:delText>
        </w:r>
      </w:del>
      <w:del w:id="425" w:author="Thomas Duflot" w:date="2024-11-13T16:00:00Z">
        <w:r w:rsidR="007B41CD" w:rsidDel="008100FD">
          <w:rPr>
            <w:lang w:val="en-US"/>
          </w:rPr>
          <w:delText>level</w:delText>
        </w:r>
        <w:r w:rsidR="00554054" w:rsidDel="008100FD">
          <w:rPr>
            <w:lang w:val="en-US"/>
          </w:rPr>
          <w:delText>s</w:delText>
        </w:r>
        <w:r w:rsidR="007B41CD" w:rsidDel="008100FD">
          <w:rPr>
            <w:lang w:val="en-US"/>
          </w:rPr>
          <w:delText xml:space="preserve"> </w:delText>
        </w:r>
      </w:del>
      <w:del w:id="426" w:author="Thomas Duflot" w:date="2024-11-13T17:26:00Z">
        <w:r w:rsidR="007B41CD" w:rsidDel="00CA4FDB">
          <w:rPr>
            <w:lang w:val="en-US"/>
          </w:rPr>
          <w:delText xml:space="preserve">and </w:delText>
        </w:r>
      </w:del>
      <w:r w:rsidR="007B41CD">
        <w:rPr>
          <w:lang w:val="en-US"/>
        </w:rPr>
        <w:t>hypoalbuminemia</w:t>
      </w:r>
      <w:ins w:id="427" w:author="Thomas Duflot" w:date="2024-11-13T17:26:00Z">
        <w:r w:rsidR="00CA4FDB">
          <w:rPr>
            <w:lang w:val="en-US"/>
          </w:rPr>
          <w:t xml:space="preserve"> (Figure 1A) and normal albuminemia (Figure 1B)</w:t>
        </w:r>
      </w:ins>
      <w:r w:rsidR="00505838">
        <w:rPr>
          <w:lang w:val="en-US"/>
        </w:rPr>
        <w:t xml:space="preserve">. </w:t>
      </w:r>
      <w:r w:rsidR="00C06FDF">
        <w:rPr>
          <w:lang w:val="en-US"/>
        </w:rPr>
        <w:t>S</w:t>
      </w:r>
      <w:r w:rsidR="00554054">
        <w:rPr>
          <w:lang w:val="en-US"/>
        </w:rPr>
        <w:t xml:space="preserve">ubstantial disparities emerged </w:t>
      </w:r>
      <w:del w:id="428" w:author="Thomas Duflot" w:date="2024-11-13T17:25:00Z">
        <w:r w:rsidR="000F4921" w:rsidDel="00CA4FDB">
          <w:rPr>
            <w:lang w:val="en-US"/>
          </w:rPr>
          <w:delText xml:space="preserve">for </w:delText>
        </w:r>
      </w:del>
      <w:ins w:id="429" w:author="Thomas Duflot" w:date="2024-11-13T17:25:00Z">
        <w:r w:rsidR="00CA4FDB">
          <w:rPr>
            <w:lang w:val="en-US"/>
          </w:rPr>
          <w:t xml:space="preserve">with increasing </w:t>
        </w:r>
      </w:ins>
      <w:r w:rsidR="000F4921">
        <w:rPr>
          <w:lang w:val="en-US"/>
        </w:rPr>
        <w:t>CEF</w:t>
      </w:r>
      <w:r w:rsidR="000F4921" w:rsidRPr="00CA4FDB">
        <w:rPr>
          <w:vertAlign w:val="subscript"/>
          <w:lang w:val="en-US"/>
          <w:rPrChange w:id="430" w:author="Thomas Duflot" w:date="2024-11-13T17:25:00Z">
            <w:rPr>
              <w:lang w:val="en-US"/>
            </w:rPr>
          </w:rPrChange>
        </w:rPr>
        <w:t>t</w:t>
      </w:r>
      <w:ins w:id="431" w:author="Thomas Duflot" w:date="2024-11-13T17:25:00Z">
        <w:r w:rsidR="00CA4FDB" w:rsidRPr="00CA4FDB">
          <w:rPr>
            <w:vertAlign w:val="subscript"/>
            <w:lang w:val="en-US"/>
            <w:rPrChange w:id="432" w:author="Thomas Duflot" w:date="2024-11-13T17:25:00Z">
              <w:rPr>
                <w:lang w:val="en-US"/>
              </w:rPr>
            </w:rPrChange>
          </w:rPr>
          <w:t>ot</w:t>
        </w:r>
      </w:ins>
      <w:r w:rsidR="000F4921">
        <w:rPr>
          <w:lang w:val="en-US"/>
        </w:rPr>
        <w:t xml:space="preserve"> concentration</w:t>
      </w:r>
      <w:r w:rsidR="00554054">
        <w:rPr>
          <w:lang w:val="en-US"/>
        </w:rPr>
        <w:t>s</w:t>
      </w:r>
      <w:del w:id="433" w:author="Thomas Duflot" w:date="2024-11-13T17:26:00Z">
        <w:r w:rsidR="000F4921" w:rsidDel="00CA4FDB">
          <w:rPr>
            <w:lang w:val="en-US"/>
          </w:rPr>
          <w:delText xml:space="preserve"> </w:delText>
        </w:r>
        <w:r w:rsidR="00554054" w:rsidDel="00CA4FDB">
          <w:rPr>
            <w:lang w:val="en-US"/>
          </w:rPr>
          <w:delText>exceeding</w:delText>
        </w:r>
        <w:r w:rsidR="000F4921" w:rsidDel="00CA4FDB">
          <w:rPr>
            <w:lang w:val="en-US"/>
          </w:rPr>
          <w:delText xml:space="preserve"> 100 mg/L (Figure 1A)</w:delText>
        </w:r>
      </w:del>
      <w:r w:rsidR="000F4921">
        <w:rPr>
          <w:lang w:val="en-US"/>
        </w:rPr>
        <w:t xml:space="preserve">. </w:t>
      </w:r>
      <w:del w:id="434" w:author="Thomas Duflot" w:date="2024-11-13T17:27:00Z">
        <w:r w:rsidR="000F4921" w:rsidDel="00CA4FDB">
          <w:rPr>
            <w:lang w:val="en-US"/>
          </w:rPr>
          <w:delText xml:space="preserve">However, </w:delText>
        </w:r>
        <w:r w:rsidR="00554054" w:rsidDel="00CA4FDB">
          <w:rPr>
            <w:lang w:val="en-US"/>
          </w:rPr>
          <w:delText>for the m</w:delText>
        </w:r>
      </w:del>
      <w:ins w:id="435" w:author="Thomas Duflot" w:date="2024-11-13T17:27:00Z">
        <w:r w:rsidR="00CA4FDB">
          <w:rPr>
            <w:lang w:val="en-US"/>
          </w:rPr>
          <w:t>M</w:t>
        </w:r>
      </w:ins>
      <w:r w:rsidR="00554054">
        <w:rPr>
          <w:lang w:val="en-US"/>
        </w:rPr>
        <w:t xml:space="preserve">odels developed by </w:t>
      </w:r>
      <w:r w:rsidR="0025320A">
        <w:rPr>
          <w:lang w:val="en-US"/>
        </w:rPr>
        <w:t xml:space="preserve">Bos, </w:t>
      </w:r>
      <w:r w:rsidR="00505838">
        <w:rPr>
          <w:lang w:val="en-US"/>
        </w:rPr>
        <w:t>Dreesen, Gijsen, Gregoire, Hartman, Heffernan and Leegwater</w:t>
      </w:r>
      <w:ins w:id="436" w:author="Thomas Duflot" w:date="2024-11-13T17:27:00Z">
        <w:r w:rsidR="00CA4FDB">
          <w:rPr>
            <w:lang w:val="en-US"/>
          </w:rPr>
          <w:t xml:space="preserve"> displayed </w:t>
        </w:r>
      </w:ins>
      <w:del w:id="437" w:author="Thomas Duflot" w:date="2024-11-13T17:27:00Z">
        <w:r w:rsidR="00554054" w:rsidDel="00CA4FDB">
          <w:rPr>
            <w:lang w:val="en-US"/>
          </w:rPr>
          <w:delText>,</w:delText>
        </w:r>
        <w:r w:rsidR="00505838" w:rsidDel="00CA4FDB">
          <w:rPr>
            <w:lang w:val="en-US"/>
          </w:rPr>
          <w:delText xml:space="preserve"> </w:delText>
        </w:r>
      </w:del>
      <w:r w:rsidR="00505838">
        <w:rPr>
          <w:lang w:val="en-US"/>
        </w:rPr>
        <w:t>similar CEF</w:t>
      </w:r>
      <w:del w:id="438" w:author="Thomas Duflot" w:date="2024-11-13T17:28:00Z">
        <w:r w:rsidR="00505838" w:rsidDel="00CA4FDB">
          <w:rPr>
            <w:lang w:val="en-US"/>
          </w:rPr>
          <w:delText>u</w:delText>
        </w:r>
      </w:del>
      <w:ins w:id="439" w:author="Thomas Duflot" w:date="2024-11-13T17:28:00Z">
        <w:r w:rsidR="00CA4FDB">
          <w:rPr>
            <w:lang w:val="en-US"/>
          </w:rPr>
          <w:t xml:space="preserve"> free fraction</w:t>
        </w:r>
      </w:ins>
      <w:r w:rsidR="0025320A">
        <w:rPr>
          <w:lang w:val="en-US"/>
        </w:rPr>
        <w:t xml:space="preserve"> </w:t>
      </w:r>
      <w:r w:rsidR="00554054">
        <w:rPr>
          <w:lang w:val="en-US"/>
        </w:rPr>
        <w:t xml:space="preserve">predictions </w:t>
      </w:r>
      <w:del w:id="440" w:author="Thomas Duflot" w:date="2024-11-13T17:28:00Z">
        <w:r w:rsidR="00554054" w:rsidDel="00CA4FDB">
          <w:rPr>
            <w:lang w:val="en-US"/>
          </w:rPr>
          <w:delText xml:space="preserve">were observed </w:delText>
        </w:r>
      </w:del>
      <w:r w:rsidR="00554054">
        <w:rPr>
          <w:lang w:val="en-US"/>
        </w:rPr>
        <w:t xml:space="preserve">within </w:t>
      </w:r>
      <w:r w:rsidR="0025320A">
        <w:rPr>
          <w:lang w:val="en-US"/>
        </w:rPr>
        <w:t>the low</w:t>
      </w:r>
      <w:r w:rsidR="00554054">
        <w:rPr>
          <w:lang w:val="en-US"/>
        </w:rPr>
        <w:t>er</w:t>
      </w:r>
      <w:r w:rsidR="0025320A">
        <w:rPr>
          <w:lang w:val="en-US"/>
        </w:rPr>
        <w:t xml:space="preserve"> range of CEF</w:t>
      </w:r>
      <w:r w:rsidR="0025320A" w:rsidRPr="00CA4FDB">
        <w:rPr>
          <w:vertAlign w:val="subscript"/>
          <w:lang w:val="en-US"/>
          <w:rPrChange w:id="441" w:author="Thomas Duflot" w:date="2024-11-13T17:28:00Z">
            <w:rPr>
              <w:lang w:val="en-US"/>
            </w:rPr>
          </w:rPrChange>
        </w:rPr>
        <w:t>t</w:t>
      </w:r>
      <w:ins w:id="442" w:author="Thomas Duflot" w:date="2024-11-13T17:28:00Z">
        <w:r w:rsidR="00CA4FDB" w:rsidRPr="00CA4FDB">
          <w:rPr>
            <w:vertAlign w:val="subscript"/>
            <w:lang w:val="en-US"/>
            <w:rPrChange w:id="443" w:author="Thomas Duflot" w:date="2024-11-13T17:28:00Z">
              <w:rPr>
                <w:lang w:val="en-US"/>
              </w:rPr>
            </w:rPrChange>
          </w:rPr>
          <w:t>ot</w:t>
        </w:r>
      </w:ins>
      <w:r w:rsidR="0025320A">
        <w:rPr>
          <w:lang w:val="en-US"/>
        </w:rPr>
        <w:t xml:space="preserve"> (from 0 to </w:t>
      </w:r>
      <w:del w:id="444" w:author="Thomas Duflot" w:date="2024-11-13T17:28:00Z">
        <w:r w:rsidR="0025320A" w:rsidDel="00CA4FDB">
          <w:rPr>
            <w:lang w:val="en-US"/>
          </w:rPr>
          <w:delText xml:space="preserve">100 </w:delText>
        </w:r>
      </w:del>
      <w:ins w:id="445" w:author="Thomas Duflot" w:date="2024-11-13T17:28:00Z">
        <w:r w:rsidR="00CA4FDB">
          <w:rPr>
            <w:lang w:val="en-US"/>
          </w:rPr>
          <w:t xml:space="preserve">75 </w:t>
        </w:r>
      </w:ins>
      <w:r w:rsidR="0025320A">
        <w:rPr>
          <w:lang w:val="en-US"/>
        </w:rPr>
        <w:t>mg/L)</w:t>
      </w:r>
      <w:ins w:id="446" w:author="Thomas Duflot" w:date="2024-11-13T17:28:00Z">
        <w:r w:rsidR="00CA4FDB">
          <w:rPr>
            <w:lang w:val="en-US"/>
          </w:rPr>
          <w:t xml:space="preserve"> </w:t>
        </w:r>
      </w:ins>
      <w:del w:id="447" w:author="Thomas Duflot" w:date="2024-11-13T17:28:00Z">
        <w:r w:rsidR="00554054" w:rsidDel="00CA4FDB">
          <w:rPr>
            <w:lang w:val="en-US"/>
          </w:rPr>
          <w:delText xml:space="preserve">, especially </w:delText>
        </w:r>
      </w:del>
      <w:r w:rsidR="00554054">
        <w:rPr>
          <w:lang w:val="en-US"/>
        </w:rPr>
        <w:t xml:space="preserve">in the </w:t>
      </w:r>
      <w:del w:id="448" w:author="Thomas Duflot" w:date="2024-11-13T17:28:00Z">
        <w:r w:rsidR="00554054" w:rsidDel="00CA4FDB">
          <w:rPr>
            <w:lang w:val="en-US"/>
          </w:rPr>
          <w:delText xml:space="preserve">presence </w:delText>
        </w:r>
      </w:del>
      <w:ins w:id="449" w:author="Thomas Duflot" w:date="2024-11-13T17:28:00Z">
        <w:r w:rsidR="00CA4FDB">
          <w:rPr>
            <w:lang w:val="en-US"/>
          </w:rPr>
          <w:t xml:space="preserve">case </w:t>
        </w:r>
      </w:ins>
      <w:r w:rsidR="00554054">
        <w:rPr>
          <w:lang w:val="en-US"/>
        </w:rPr>
        <w:t>of</w:t>
      </w:r>
      <w:r w:rsidR="0025320A">
        <w:rPr>
          <w:lang w:val="en-US"/>
        </w:rPr>
        <w:t xml:space="preserve"> normal albumin</w:t>
      </w:r>
      <w:ins w:id="450" w:author="Thomas Duflot" w:date="2024-11-13T17:27:00Z">
        <w:r w:rsidR="00CA4FDB">
          <w:rPr>
            <w:lang w:val="en-US"/>
          </w:rPr>
          <w:t>emia</w:t>
        </w:r>
      </w:ins>
      <w:r w:rsidR="0025320A">
        <w:rPr>
          <w:lang w:val="en-US"/>
        </w:rPr>
        <w:t xml:space="preserve"> </w:t>
      </w:r>
      <w:del w:id="451" w:author="Thomas Duflot" w:date="2024-11-13T16:00:00Z">
        <w:r w:rsidR="0025320A" w:rsidDel="008100FD">
          <w:rPr>
            <w:lang w:val="en-US"/>
          </w:rPr>
          <w:delText>level</w:delText>
        </w:r>
        <w:r w:rsidR="00554054" w:rsidDel="008100FD">
          <w:rPr>
            <w:lang w:val="en-US"/>
          </w:rPr>
          <w:delText>s</w:delText>
        </w:r>
      </w:del>
      <w:r w:rsidR="0025320A">
        <w:rPr>
          <w:lang w:val="en-US"/>
        </w:rPr>
        <w:t xml:space="preserve"> (35 g/L)</w:t>
      </w:r>
      <w:r w:rsidR="000F4921">
        <w:rPr>
          <w:lang w:val="en-US"/>
        </w:rPr>
        <w:t xml:space="preserve"> (Figure 1B)</w:t>
      </w:r>
      <w:r w:rsidR="0025320A">
        <w:rPr>
          <w:lang w:val="en-US"/>
        </w:rPr>
        <w:t xml:space="preserve">. </w:t>
      </w:r>
      <w:ins w:id="452" w:author="Thomas Duflot" w:date="2024-11-13T17:35:00Z">
        <w:r w:rsidR="00CA4FDB" w:rsidRPr="00CA4FDB">
          <w:rPr>
            <w:lang w:val="en-US"/>
          </w:rPr>
          <w:t xml:space="preserve">However, in hypoalbuminemia (20 g/L), differences in the predicted CEF free fraction become more pronounced across the full range of predicted concentrations (Figure 1A). For further analysis, a calculator for determining </w:t>
        </w:r>
        <w:r w:rsidR="00CA4FDB">
          <w:rPr>
            <w:lang w:val="en-US"/>
          </w:rPr>
          <w:t>CEF</w:t>
        </w:r>
        <w:r w:rsidR="00CA4FDB" w:rsidRPr="00CA4FDB">
          <w:rPr>
            <w:vertAlign w:val="subscript"/>
            <w:lang w:val="en-US"/>
            <w:rPrChange w:id="453" w:author="Thomas Duflot" w:date="2024-11-13T17:35:00Z">
              <w:rPr>
                <w:lang w:val="en-US"/>
              </w:rPr>
            </w:rPrChange>
          </w:rPr>
          <w:t>u</w:t>
        </w:r>
        <w:r w:rsidR="00CA4FDB" w:rsidRPr="00CA4FDB">
          <w:rPr>
            <w:lang w:val="en-US"/>
          </w:rPr>
          <w:t xml:space="preserve"> concentrations from </w:t>
        </w:r>
        <w:r w:rsidR="00CA4FDB">
          <w:rPr>
            <w:lang w:val="en-US"/>
          </w:rPr>
          <w:t>CEF</w:t>
        </w:r>
        <w:r w:rsidR="00CA4FDB" w:rsidRPr="00CA4FDB">
          <w:rPr>
            <w:vertAlign w:val="subscript"/>
            <w:lang w:val="en-US"/>
            <w:rPrChange w:id="454" w:author="Thomas Duflot" w:date="2024-11-13T17:35:00Z">
              <w:rPr>
                <w:lang w:val="en-US"/>
              </w:rPr>
            </w:rPrChange>
          </w:rPr>
          <w:t>tot</w:t>
        </w:r>
        <w:r w:rsidR="00CA4FDB" w:rsidRPr="00CA4FDB">
          <w:rPr>
            <w:lang w:val="en-US"/>
          </w:rPr>
          <w:t xml:space="preserve"> and albumin </w:t>
        </w:r>
      </w:ins>
      <w:ins w:id="455" w:author="Thomas Duflot" w:date="2024-11-13T18:28:00Z">
        <w:r w:rsidR="006955B9">
          <w:rPr>
            <w:lang w:val="en-US"/>
          </w:rPr>
          <w:t>concentrations</w:t>
        </w:r>
      </w:ins>
      <w:ins w:id="456" w:author="Thomas Duflot" w:date="2024-11-13T17:35:00Z">
        <w:r w:rsidR="00CA4FDB" w:rsidRPr="00CA4FDB">
          <w:rPr>
            <w:lang w:val="en-US"/>
          </w:rPr>
          <w:t xml:space="preserve"> is available at: </w:t>
        </w:r>
        <w:r w:rsidR="00CA4FDB">
          <w:rPr>
            <w:lang w:val="en-US"/>
          </w:rPr>
          <w:fldChar w:fldCharType="begin"/>
        </w:r>
        <w:r w:rsidR="00CA4FDB">
          <w:rPr>
            <w:lang w:val="en-US"/>
          </w:rPr>
          <w:instrText xml:space="preserve"> HYPERLINK "</w:instrText>
        </w:r>
        <w:r w:rsidR="00CA4FDB" w:rsidRPr="00CA4FDB">
          <w:rPr>
            <w:lang w:val="en-US"/>
          </w:rPr>
          <w:instrText>https://github.com/ThomasDuflot/Ceftriaxone-AAC</w:instrText>
        </w:r>
        <w:r w:rsidR="00CA4FDB">
          <w:rPr>
            <w:lang w:val="en-US"/>
          </w:rPr>
          <w:instrText xml:space="preserve">" </w:instrText>
        </w:r>
        <w:r w:rsidR="00CA4FDB">
          <w:rPr>
            <w:lang w:val="en-US"/>
          </w:rPr>
          <w:fldChar w:fldCharType="separate"/>
        </w:r>
        <w:r w:rsidR="00CA4FDB" w:rsidRPr="00CD169D">
          <w:rPr>
            <w:rStyle w:val="Lienhypertexte"/>
            <w:lang w:val="en-US"/>
          </w:rPr>
          <w:t>https://github.com/ThomasDuflot/Ceftriaxone-AAC</w:t>
        </w:r>
        <w:r w:rsidR="00CA4FDB">
          <w:rPr>
            <w:lang w:val="en-US"/>
          </w:rPr>
          <w:fldChar w:fldCharType="end"/>
        </w:r>
        <w:r w:rsidR="00CA4FDB" w:rsidRPr="00CA4FDB">
          <w:rPr>
            <w:lang w:val="en-US"/>
          </w:rPr>
          <w:t>.</w:t>
        </w:r>
      </w:ins>
    </w:p>
    <w:p w14:paraId="66ED1511" w14:textId="674AF9B6" w:rsidR="00CB4CFA" w:rsidDel="00CA4FDB" w:rsidRDefault="000F4921" w:rsidP="002010A1">
      <w:pPr>
        <w:spacing w:line="480" w:lineRule="auto"/>
        <w:ind w:firstLine="708"/>
        <w:jc w:val="both"/>
        <w:rPr>
          <w:del w:id="457" w:author="Thomas Duflot" w:date="2024-11-13T17:35:00Z"/>
          <w:lang w:val="en-US"/>
        </w:rPr>
      </w:pPr>
      <w:del w:id="458" w:author="Thomas Duflot" w:date="2024-11-13T17:35:00Z">
        <w:r w:rsidDel="00CA4FDB">
          <w:rPr>
            <w:lang w:val="en-US"/>
          </w:rPr>
          <w:delText>Of note</w:delText>
        </w:r>
        <w:r w:rsidRPr="000F4921" w:rsidDel="00CA4FDB">
          <w:rPr>
            <w:lang w:val="en-US"/>
          </w:rPr>
          <w:delText>, differences</w:delText>
        </w:r>
        <w:r w:rsidDel="00CA4FDB">
          <w:rPr>
            <w:lang w:val="en-US"/>
          </w:rPr>
          <w:delText xml:space="preserve"> in predicted </w:delText>
        </w:r>
      </w:del>
      <w:del w:id="459" w:author="Thomas Duflot" w:date="2024-11-13T17:30:00Z">
        <w:r w:rsidDel="00CA4FDB">
          <w:rPr>
            <w:lang w:val="en-US"/>
          </w:rPr>
          <w:delText>CEFu</w:delText>
        </w:r>
        <w:r w:rsidRPr="000F4921" w:rsidDel="00CA4FDB">
          <w:rPr>
            <w:lang w:val="en-US"/>
          </w:rPr>
          <w:delText xml:space="preserve"> </w:delText>
        </w:r>
      </w:del>
      <w:del w:id="460" w:author="Thomas Duflot" w:date="2024-11-13T17:35:00Z">
        <w:r w:rsidR="00554054" w:rsidDel="00CA4FDB">
          <w:rPr>
            <w:lang w:val="en-US"/>
          </w:rPr>
          <w:delText xml:space="preserve">became more pronounced </w:delText>
        </w:r>
        <w:r w:rsidR="00C06FDF" w:rsidDel="00CA4FDB">
          <w:rPr>
            <w:lang w:val="en-US"/>
          </w:rPr>
          <w:delText>with</w:delText>
        </w:r>
        <w:r w:rsidRPr="000F4921" w:rsidDel="00CA4FDB">
          <w:rPr>
            <w:lang w:val="en-US"/>
          </w:rPr>
          <w:delText xml:space="preserve"> hypoalbuminemia</w:delText>
        </w:r>
        <w:r w:rsidDel="00CA4FDB">
          <w:rPr>
            <w:lang w:val="en-US"/>
          </w:rPr>
          <w:delText xml:space="preserve"> (20 g/L)</w:delText>
        </w:r>
        <w:r w:rsidR="00554054" w:rsidDel="00CA4FDB">
          <w:rPr>
            <w:lang w:val="en-US"/>
          </w:rPr>
          <w:delText xml:space="preserve">, spanning the entire </w:delText>
        </w:r>
        <w:r w:rsidRPr="000F4921" w:rsidDel="00CA4FDB">
          <w:rPr>
            <w:lang w:val="en-US"/>
          </w:rPr>
          <w:delText>range of predicted concentrations</w:delText>
        </w:r>
        <w:r w:rsidDel="00CA4FDB">
          <w:rPr>
            <w:lang w:val="en-US"/>
          </w:rPr>
          <w:delText xml:space="preserve"> (Figure </w:delText>
        </w:r>
      </w:del>
      <w:del w:id="461" w:author="Thomas Duflot" w:date="2024-11-13T17:30:00Z">
        <w:r w:rsidDel="00CA4FDB">
          <w:rPr>
            <w:lang w:val="en-US"/>
          </w:rPr>
          <w:delText>1C and 1D</w:delText>
        </w:r>
      </w:del>
      <w:del w:id="462" w:author="Thomas Duflot" w:date="2024-11-13T17:35:00Z">
        <w:r w:rsidDel="00CA4FDB">
          <w:rPr>
            <w:lang w:val="en-US"/>
          </w:rPr>
          <w:delText>)</w:delText>
        </w:r>
        <w:r w:rsidRPr="000F4921" w:rsidDel="00CA4FDB">
          <w:rPr>
            <w:lang w:val="en-US"/>
          </w:rPr>
          <w:delText>.</w:delText>
        </w:r>
        <w:r w:rsidR="0054582F" w:rsidDel="00CA4FDB">
          <w:rPr>
            <w:lang w:val="en-US"/>
          </w:rPr>
          <w:delText xml:space="preserve"> </w:delText>
        </w:r>
        <w:r w:rsidR="00554054" w:rsidDel="00CA4FDB">
          <w:rPr>
            <w:lang w:val="en-US"/>
          </w:rPr>
          <w:delText>To facilitate</w:delText>
        </w:r>
        <w:r w:rsidR="0054582F" w:rsidRPr="0054582F" w:rsidDel="00CA4FDB">
          <w:rPr>
            <w:lang w:val="en-US"/>
          </w:rPr>
          <w:delText xml:space="preserve"> further analysis of these models, a calculator of free ceftriaxone concentrations from total concentration and albuminemia is </w:delText>
        </w:r>
        <w:r w:rsidR="00554054" w:rsidDel="00CA4FDB">
          <w:rPr>
            <w:lang w:val="en-US"/>
          </w:rPr>
          <w:delText>included</w:delText>
        </w:r>
        <w:r w:rsidR="0054582F" w:rsidRPr="0054582F" w:rsidDel="00CA4FDB">
          <w:rPr>
            <w:lang w:val="en-US"/>
          </w:rPr>
          <w:delText xml:space="preserve"> </w:delText>
        </w:r>
      </w:del>
      <w:del w:id="463" w:author="Thomas Duflot" w:date="2024-11-13T17:30:00Z">
        <w:r w:rsidR="0054582F" w:rsidRPr="0054582F" w:rsidDel="00CA4FDB">
          <w:rPr>
            <w:lang w:val="en-US"/>
          </w:rPr>
          <w:delText>as additional material</w:delText>
        </w:r>
        <w:r w:rsidR="00325E42" w:rsidDel="00CA4FDB">
          <w:rPr>
            <w:lang w:val="en-US"/>
          </w:rPr>
          <w:delText xml:space="preserve"> (</w:delText>
        </w:r>
        <w:r w:rsidR="009F745B" w:rsidDel="00CA4FDB">
          <w:rPr>
            <w:lang w:val="en-US"/>
          </w:rPr>
          <w:delText>Supplementary</w:delText>
        </w:r>
        <w:r w:rsidR="005C4F5E" w:rsidDel="00CA4FDB">
          <w:rPr>
            <w:lang w:val="en-US"/>
          </w:rPr>
          <w:delText xml:space="preserve"> files S</w:delText>
        </w:r>
        <w:r w:rsidR="00E17941" w:rsidDel="00CA4FDB">
          <w:rPr>
            <w:lang w:val="en-US"/>
          </w:rPr>
          <w:delText>3</w:delText>
        </w:r>
        <w:r w:rsidR="005C4F5E" w:rsidDel="00CA4FDB">
          <w:rPr>
            <w:lang w:val="en-US"/>
          </w:rPr>
          <w:delText xml:space="preserve"> – CEFu Calculator</w:delText>
        </w:r>
        <w:r w:rsidR="00325E42" w:rsidDel="00CA4FDB">
          <w:rPr>
            <w:lang w:val="en-US"/>
          </w:rPr>
          <w:delText>)</w:delText>
        </w:r>
      </w:del>
      <w:del w:id="464" w:author="Thomas Duflot" w:date="2024-11-13T17:35:00Z">
        <w:r w:rsidR="0054582F" w:rsidRPr="0054582F" w:rsidDel="00CA4FDB">
          <w:rPr>
            <w:lang w:val="en-US"/>
          </w:rPr>
          <w:delText>.</w:delText>
        </w:r>
      </w:del>
    </w:p>
    <w:p w14:paraId="62C5C468" w14:textId="7D925363" w:rsidR="008A3E11" w:rsidRPr="008A3E11" w:rsidRDefault="008A3E11" w:rsidP="008A3E11">
      <w:pPr>
        <w:spacing w:line="480" w:lineRule="auto"/>
        <w:ind w:firstLine="708"/>
        <w:jc w:val="both"/>
        <w:rPr>
          <w:ins w:id="465" w:author="Thomas Duflot" w:date="2024-11-13T17:40:00Z"/>
          <w:lang w:val="en-US"/>
        </w:rPr>
      </w:pPr>
      <w:ins w:id="466" w:author="Thomas Duflot" w:date="2024-11-13T17:40:00Z">
        <w:r w:rsidRPr="008A3E11">
          <w:rPr>
            <w:lang w:val="en-US"/>
          </w:rPr>
          <w:t xml:space="preserve">The objective of </w:t>
        </w:r>
        <w:r>
          <w:rPr>
            <w:lang w:val="en-US"/>
          </w:rPr>
          <w:t>CEF</w:t>
        </w:r>
        <w:r w:rsidRPr="008035F0">
          <w:rPr>
            <w:vertAlign w:val="subscript"/>
            <w:lang w:val="en-US"/>
          </w:rPr>
          <w:t>u</w:t>
        </w:r>
        <w:r w:rsidRPr="00CA4FDB">
          <w:rPr>
            <w:lang w:val="en-US"/>
          </w:rPr>
          <w:t xml:space="preserve"> </w:t>
        </w:r>
        <w:r w:rsidRPr="008A3E11">
          <w:rPr>
            <w:lang w:val="en-US"/>
          </w:rPr>
          <w:t xml:space="preserve">modeling was to determine the </w:t>
        </w:r>
        <w:r>
          <w:rPr>
            <w:lang w:val="en-US"/>
          </w:rPr>
          <w:t>CEF</w:t>
        </w:r>
        <w:r w:rsidRPr="008035F0">
          <w:rPr>
            <w:vertAlign w:val="subscript"/>
            <w:lang w:val="en-US"/>
          </w:rPr>
          <w:t>tot</w:t>
        </w:r>
        <w:r w:rsidRPr="008A3E11">
          <w:rPr>
            <w:lang w:val="en-US"/>
          </w:rPr>
          <w:t xml:space="preserve"> concentration needed to sustain a </w:t>
        </w:r>
        <w:r>
          <w:rPr>
            <w:lang w:val="en-US"/>
          </w:rPr>
          <w:t>CEF</w:t>
        </w:r>
        <w:r w:rsidRPr="008035F0">
          <w:rPr>
            <w:vertAlign w:val="subscript"/>
            <w:lang w:val="en-US"/>
          </w:rPr>
          <w:t>u</w:t>
        </w:r>
        <w:r w:rsidRPr="00CA4FDB">
          <w:rPr>
            <w:lang w:val="en-US"/>
          </w:rPr>
          <w:t xml:space="preserve"> </w:t>
        </w:r>
        <w:r>
          <w:rPr>
            <w:lang w:val="en-US"/>
          </w:rPr>
          <w:t>concentration</w:t>
        </w:r>
        <w:r w:rsidRPr="008A3E11">
          <w:rPr>
            <w:lang w:val="en-US"/>
          </w:rPr>
          <w:t xml:space="preserve"> above the MIC of 1 mg/L and 4xMIC (4 mg/L). This threshold reflects the minimum </w:t>
        </w:r>
      </w:ins>
      <w:ins w:id="467" w:author="Thomas Duflot" w:date="2024-11-13T17:41:00Z">
        <w:r>
          <w:rPr>
            <w:lang w:val="en-US"/>
          </w:rPr>
          <w:t>CEF</w:t>
        </w:r>
        <w:r w:rsidRPr="008035F0">
          <w:rPr>
            <w:vertAlign w:val="subscript"/>
            <w:lang w:val="en-US"/>
          </w:rPr>
          <w:t>tot</w:t>
        </w:r>
        <w:r w:rsidRPr="008A3E11">
          <w:rPr>
            <w:lang w:val="en-US"/>
          </w:rPr>
          <w:t xml:space="preserve"> </w:t>
        </w:r>
      </w:ins>
      <w:ins w:id="468" w:author="Thomas Duflot" w:date="2024-11-13T17:40:00Z">
        <w:r w:rsidRPr="008A3E11">
          <w:rPr>
            <w:lang w:val="en-US"/>
          </w:rPr>
          <w:t xml:space="preserve">trough concentration necessary to achieve the PD target, with distinct values for both normal albumin </w:t>
        </w:r>
      </w:ins>
      <w:ins w:id="469" w:author="Thomas Duflot" w:date="2024-11-13T18:28:00Z">
        <w:r w:rsidR="006955B9">
          <w:rPr>
            <w:lang w:val="en-US"/>
          </w:rPr>
          <w:t>concentrations</w:t>
        </w:r>
      </w:ins>
      <w:ins w:id="470" w:author="Thomas Duflot" w:date="2024-11-13T17:40:00Z">
        <w:r w:rsidRPr="008A3E11">
          <w:rPr>
            <w:lang w:val="en-US"/>
          </w:rPr>
          <w:t xml:space="preserve"> (35 g/L) and hypoalbuminemia (20 g/L).</w:t>
        </w:r>
      </w:ins>
    </w:p>
    <w:p w14:paraId="7B439605" w14:textId="01AC4030" w:rsidR="008A3E11" w:rsidRPr="008A3E11" w:rsidRDefault="008A3E11" w:rsidP="008A3E11">
      <w:pPr>
        <w:spacing w:line="480" w:lineRule="auto"/>
        <w:ind w:firstLine="708"/>
        <w:jc w:val="both"/>
        <w:rPr>
          <w:ins w:id="471" w:author="Thomas Duflot" w:date="2024-11-13T17:40:00Z"/>
          <w:lang w:val="en-US"/>
        </w:rPr>
      </w:pPr>
      <w:ins w:id="472" w:author="Thomas Duflot" w:date="2024-11-13T17:40:00Z">
        <w:r w:rsidRPr="008A3E11">
          <w:rPr>
            <w:lang w:val="en-US"/>
          </w:rPr>
          <w:t xml:space="preserve">For achieving fT &gt; MIC 100% under normal albumin conditions (35 g/L), substantial variability was observed across models, with the Ulldemolins model requiring the lowest </w:t>
        </w:r>
      </w:ins>
      <w:ins w:id="473" w:author="Thomas Duflot" w:date="2024-11-13T17:41:00Z">
        <w:r>
          <w:rPr>
            <w:lang w:val="en-US"/>
          </w:rPr>
          <w:t>CEF</w:t>
        </w:r>
        <w:r w:rsidRPr="008035F0">
          <w:rPr>
            <w:vertAlign w:val="subscript"/>
            <w:lang w:val="en-US"/>
          </w:rPr>
          <w:t>tot</w:t>
        </w:r>
        <w:r w:rsidRPr="008A3E11">
          <w:rPr>
            <w:lang w:val="en-US"/>
          </w:rPr>
          <w:t xml:space="preserve"> </w:t>
        </w:r>
      </w:ins>
      <w:ins w:id="474" w:author="Thomas Duflot" w:date="2024-11-13T17:40:00Z">
        <w:r w:rsidRPr="008A3E11">
          <w:rPr>
            <w:lang w:val="en-US"/>
          </w:rPr>
          <w:t xml:space="preserve">concentration (3.3 mg/L) and the Gijsen model the highest (16.9 mg/L). This variability was even more pronounced when targeting fT &gt; 4xMIC 100%: the Ulldemolins model suggested a threshold as low as 13.1 mg/L, while the Heffernan model indicated a much higher concentration of 56.2 mg/L. Across models, </w:t>
        </w:r>
      </w:ins>
      <w:ins w:id="475" w:author="Thomas Duflot" w:date="2024-11-13T17:41:00Z">
        <w:r>
          <w:rPr>
            <w:lang w:val="en-US"/>
          </w:rPr>
          <w:t>CEF</w:t>
        </w:r>
        <w:r w:rsidRPr="008035F0">
          <w:rPr>
            <w:vertAlign w:val="subscript"/>
            <w:lang w:val="en-US"/>
          </w:rPr>
          <w:t>tot</w:t>
        </w:r>
        <w:r w:rsidRPr="008A3E11">
          <w:rPr>
            <w:lang w:val="en-US"/>
          </w:rPr>
          <w:t xml:space="preserve"> </w:t>
        </w:r>
      </w:ins>
      <w:ins w:id="476" w:author="Thomas Duflot" w:date="2024-11-13T17:40:00Z">
        <w:r w:rsidRPr="008A3E11">
          <w:rPr>
            <w:lang w:val="en-US"/>
          </w:rPr>
          <w:t xml:space="preserve">thresholds showed marked differences depending on the PD target, with the mean </w:t>
        </w:r>
      </w:ins>
      <w:ins w:id="477" w:author="Thomas Duflot" w:date="2024-11-13T17:41:00Z">
        <w:r>
          <w:rPr>
            <w:lang w:val="en-US"/>
          </w:rPr>
          <w:t>CEF</w:t>
        </w:r>
        <w:r w:rsidRPr="008035F0">
          <w:rPr>
            <w:vertAlign w:val="subscript"/>
            <w:lang w:val="en-US"/>
          </w:rPr>
          <w:t>tot</w:t>
        </w:r>
        <w:r w:rsidRPr="008A3E11">
          <w:rPr>
            <w:lang w:val="en-US"/>
          </w:rPr>
          <w:t xml:space="preserve"> </w:t>
        </w:r>
      </w:ins>
      <w:ins w:id="478" w:author="Thomas Duflot" w:date="2024-11-13T17:40:00Z">
        <w:r w:rsidRPr="008A3E11">
          <w:rPr>
            <w:lang w:val="en-US"/>
          </w:rPr>
          <w:t xml:space="preserve">concentration for fT &gt; MIC 100% at 11.4±5.3 mg/L, and 35.8±14.5 mg/L for fT &gt; 4xMIC 100%. Notably, as shown in Table </w:t>
        </w:r>
      </w:ins>
      <w:ins w:id="479" w:author="Thomas Duflot" w:date="2024-11-13T17:41:00Z">
        <w:r>
          <w:rPr>
            <w:lang w:val="en-US"/>
          </w:rPr>
          <w:t>2</w:t>
        </w:r>
      </w:ins>
      <w:ins w:id="480" w:author="Thomas Duflot" w:date="2024-11-13T17:40:00Z">
        <w:r w:rsidRPr="008A3E11">
          <w:rPr>
            <w:lang w:val="en-US"/>
          </w:rPr>
          <w:t>, the coefficient of variation for thresholds under normal albumin conditions was 48.3%.</w:t>
        </w:r>
      </w:ins>
    </w:p>
    <w:p w14:paraId="6DDCE005" w14:textId="2AD7CA59" w:rsidR="00E353B6" w:rsidRDefault="008A3E11" w:rsidP="008A3E11">
      <w:pPr>
        <w:spacing w:line="480" w:lineRule="auto"/>
        <w:ind w:firstLine="708"/>
        <w:jc w:val="both"/>
        <w:rPr>
          <w:ins w:id="481" w:author="Thomas Duflot" w:date="2024-11-13T11:20:00Z"/>
          <w:lang w:val="en-US"/>
        </w:rPr>
      </w:pPr>
      <w:ins w:id="482" w:author="Thomas Duflot" w:date="2024-11-13T17:40:00Z">
        <w:r w:rsidRPr="008A3E11">
          <w:rPr>
            <w:lang w:val="en-US"/>
          </w:rPr>
          <w:t xml:space="preserve">In cases of hypoalbuminemia (20 g/L), the required </w:t>
        </w:r>
      </w:ins>
      <w:ins w:id="483" w:author="Thomas Duflot" w:date="2024-11-13T17:43:00Z">
        <w:r>
          <w:rPr>
            <w:lang w:val="en-US"/>
          </w:rPr>
          <w:t>CEF</w:t>
        </w:r>
        <w:r w:rsidRPr="008035F0">
          <w:rPr>
            <w:vertAlign w:val="subscript"/>
            <w:lang w:val="en-US"/>
          </w:rPr>
          <w:t>tot</w:t>
        </w:r>
        <w:r w:rsidRPr="008A3E11">
          <w:rPr>
            <w:lang w:val="en-US"/>
          </w:rPr>
          <w:t xml:space="preserve"> </w:t>
        </w:r>
      </w:ins>
      <w:ins w:id="484" w:author="Thomas Duflot" w:date="2024-11-13T17:40:00Z">
        <w:r w:rsidRPr="008A3E11">
          <w:rPr>
            <w:lang w:val="en-US"/>
          </w:rPr>
          <w:t xml:space="preserve">concentrations decreased overall, yet variability across models remained high. For fT &gt; MIC 100%, the Standing model estimated the lowest </w:t>
        </w:r>
      </w:ins>
      <w:ins w:id="485" w:author="Thomas Duflot" w:date="2024-11-13T17:43:00Z">
        <w:r>
          <w:rPr>
            <w:lang w:val="en-US"/>
          </w:rPr>
          <w:t>CEF</w:t>
        </w:r>
        <w:r w:rsidRPr="008035F0">
          <w:rPr>
            <w:vertAlign w:val="subscript"/>
            <w:lang w:val="en-US"/>
          </w:rPr>
          <w:t>tot</w:t>
        </w:r>
        <w:r w:rsidRPr="008A3E11">
          <w:rPr>
            <w:lang w:val="en-US"/>
          </w:rPr>
          <w:t xml:space="preserve"> </w:t>
        </w:r>
      </w:ins>
      <w:ins w:id="486" w:author="Thomas Duflot" w:date="2024-11-13T17:40:00Z">
        <w:r w:rsidRPr="008A3E11">
          <w:rPr>
            <w:lang w:val="en-US"/>
          </w:rPr>
          <w:t xml:space="preserve">threshold (1.8 mg/L), while the Gregoire model required the highest concentration (15.1 mg/L). Similarly, for fT &gt; 4xMIC 100%, the lowest </w:t>
        </w:r>
      </w:ins>
      <w:ins w:id="487" w:author="Thomas Duflot" w:date="2024-11-13T17:43:00Z">
        <w:r>
          <w:rPr>
            <w:lang w:val="en-US"/>
          </w:rPr>
          <w:t>CEF</w:t>
        </w:r>
        <w:r w:rsidRPr="008035F0">
          <w:rPr>
            <w:vertAlign w:val="subscript"/>
            <w:lang w:val="en-US"/>
          </w:rPr>
          <w:t>tot</w:t>
        </w:r>
        <w:r w:rsidRPr="008A3E11">
          <w:rPr>
            <w:lang w:val="en-US"/>
          </w:rPr>
          <w:t xml:space="preserve"> </w:t>
        </w:r>
      </w:ins>
      <w:ins w:id="488" w:author="Thomas Duflot" w:date="2024-11-13T17:40:00Z">
        <w:r w:rsidRPr="008A3E11">
          <w:rPr>
            <w:lang w:val="en-US"/>
          </w:rPr>
          <w:t xml:space="preserve">concentration was 6.6 mg/L (Standing model), and the highest was 50.1 mg/L (Gregoire model), as outlined in Table 2. Hypoalbuminemia notably intensified between-model variability, with the mean </w:t>
        </w:r>
      </w:ins>
      <w:ins w:id="489" w:author="Thomas Duflot" w:date="2024-11-13T17:43:00Z">
        <w:r>
          <w:rPr>
            <w:lang w:val="en-US"/>
          </w:rPr>
          <w:t>CEF</w:t>
        </w:r>
        <w:r w:rsidRPr="008035F0">
          <w:rPr>
            <w:vertAlign w:val="subscript"/>
            <w:lang w:val="en-US"/>
          </w:rPr>
          <w:t>tot</w:t>
        </w:r>
        <w:r w:rsidRPr="008A3E11">
          <w:rPr>
            <w:lang w:val="en-US"/>
          </w:rPr>
          <w:t xml:space="preserve"> </w:t>
        </w:r>
      </w:ins>
      <w:ins w:id="490" w:author="Thomas Duflot" w:date="2024-11-13T17:40:00Z">
        <w:r w:rsidRPr="008A3E11">
          <w:rPr>
            <w:lang w:val="en-US"/>
          </w:rPr>
          <w:t>threshold concentrations averaging 7.2±4.1 mg/L for fT &gt; MIC 100% and 23.4±13.0 mg/L for fT &gt; 4xMIC 100%. The coefficient of variation increased to 62.8% under hypoalbuminemic conditions, highlighting the complex impact of reduced albumin on target attainment and model-dependent threshold disparities.</w:t>
        </w:r>
      </w:ins>
      <w:commentRangeStart w:id="491"/>
      <w:del w:id="492" w:author="Thomas Duflot" w:date="2024-11-13T17:40:00Z">
        <w:r w:rsidR="002010A1" w:rsidRPr="002010A1" w:rsidDel="008A3E11">
          <w:rPr>
            <w:lang w:val="en-US"/>
          </w:rPr>
          <w:delText>The objective of CEF</w:delText>
        </w:r>
        <w:r w:rsidR="002010A1" w:rsidRPr="00CA4FDB" w:rsidDel="008A3E11">
          <w:rPr>
            <w:vertAlign w:val="subscript"/>
            <w:lang w:val="en-US"/>
            <w:rPrChange w:id="493" w:author="Thomas Duflot" w:date="2024-11-13T17:33:00Z">
              <w:rPr>
                <w:lang w:val="en-US"/>
              </w:rPr>
            </w:rPrChange>
          </w:rPr>
          <w:delText>u</w:delText>
        </w:r>
        <w:r w:rsidR="002010A1" w:rsidRPr="002010A1" w:rsidDel="008A3E11">
          <w:rPr>
            <w:lang w:val="en-US"/>
          </w:rPr>
          <w:delText xml:space="preserve"> modeling was to ascertain the CEF</w:delText>
        </w:r>
        <w:r w:rsidR="002010A1" w:rsidRPr="00CA4FDB" w:rsidDel="008A3E11">
          <w:rPr>
            <w:vertAlign w:val="subscript"/>
            <w:lang w:val="en-US"/>
            <w:rPrChange w:id="494" w:author="Thomas Duflot" w:date="2024-11-13T17:33:00Z">
              <w:rPr>
                <w:lang w:val="en-US"/>
              </w:rPr>
            </w:rPrChange>
          </w:rPr>
          <w:delText>t</w:delText>
        </w:r>
        <w:r w:rsidR="002010A1" w:rsidRPr="002010A1" w:rsidDel="008A3E11">
          <w:rPr>
            <w:lang w:val="en-US"/>
          </w:rPr>
          <w:delText xml:space="preserve"> value necessary to achieve a CEFu concentration above the MIC of 1 mg/L</w:delText>
        </w:r>
        <w:r w:rsidR="002010A1" w:rsidDel="008A3E11">
          <w:rPr>
            <w:lang w:val="en-US"/>
          </w:rPr>
          <w:delText xml:space="preserve"> </w:delText>
        </w:r>
        <w:r w:rsidR="00470053" w:rsidRPr="00470053" w:rsidDel="008A3E11">
          <w:rPr>
            <w:lang w:val="en-US"/>
          </w:rPr>
          <w:delText>and 4</w:delText>
        </w:r>
        <w:r w:rsidR="00C06FDF" w:rsidDel="008A3E11">
          <w:rPr>
            <w:lang w:val="en-US"/>
          </w:rPr>
          <w:delText>x</w:delText>
        </w:r>
        <w:r w:rsidR="00470053" w:rsidRPr="00470053" w:rsidDel="008A3E11">
          <w:rPr>
            <w:lang w:val="en-US"/>
          </w:rPr>
          <w:delText>MIC (4</w:delText>
        </w:r>
        <w:r w:rsidR="00470053" w:rsidDel="008A3E11">
          <w:rPr>
            <w:lang w:val="en-US"/>
          </w:rPr>
          <w:delText xml:space="preserve"> </w:delText>
        </w:r>
        <w:r w:rsidR="00470053" w:rsidRPr="00470053" w:rsidDel="008A3E11">
          <w:rPr>
            <w:lang w:val="en-US"/>
          </w:rPr>
          <w:delText>mg/L</w:delText>
        </w:r>
        <w:r w:rsidR="0083583D" w:rsidDel="008A3E11">
          <w:rPr>
            <w:lang w:val="en-US"/>
          </w:rPr>
          <w:delText>).</w:delText>
        </w:r>
        <w:r w:rsidR="002010A1" w:rsidRPr="002010A1" w:rsidDel="008A3E11">
          <w:rPr>
            <w:lang w:val="en-US"/>
          </w:rPr>
          <w:delText xml:space="preserve"> This value represented the trough concentration of CEFt required to meet the </w:delText>
        </w:r>
        <w:r w:rsidR="00C06FDF" w:rsidDel="008A3E11">
          <w:rPr>
            <w:lang w:val="en-US"/>
          </w:rPr>
          <w:delText>PD</w:delText>
        </w:r>
        <w:r w:rsidR="002010A1" w:rsidRPr="002010A1" w:rsidDel="008A3E11">
          <w:rPr>
            <w:lang w:val="en-US"/>
          </w:rPr>
          <w:delText xml:space="preserve"> target. </w:delText>
        </w:r>
        <w:r w:rsidR="00C06FDF" w:rsidDel="008A3E11">
          <w:rPr>
            <w:lang w:val="en-US"/>
          </w:rPr>
          <w:delText>T</w:delText>
        </w:r>
        <w:r w:rsidR="002010A1" w:rsidRPr="002010A1" w:rsidDel="008A3E11">
          <w:rPr>
            <w:lang w:val="en-US"/>
          </w:rPr>
          <w:delText xml:space="preserve">hresholds were established for both normal albumin </w:delText>
        </w:r>
      </w:del>
      <w:del w:id="495" w:author="Thomas Duflot" w:date="2024-11-13T16:00:00Z">
        <w:r w:rsidR="002010A1" w:rsidRPr="002010A1" w:rsidDel="008100FD">
          <w:rPr>
            <w:lang w:val="en-US"/>
          </w:rPr>
          <w:delText>levels</w:delText>
        </w:r>
      </w:del>
      <w:del w:id="496" w:author="Thomas Duflot" w:date="2024-11-13T17:40:00Z">
        <w:r w:rsidR="002010A1" w:rsidRPr="002010A1" w:rsidDel="008A3E11">
          <w:rPr>
            <w:lang w:val="en-US"/>
          </w:rPr>
          <w:delText xml:space="preserve"> (35 g/L) and hypoalbuminemia (20 g/L).</w:delText>
        </w:r>
        <w:r w:rsidR="00470053" w:rsidDel="008A3E11">
          <w:rPr>
            <w:lang w:val="en-US"/>
          </w:rPr>
          <w:delText xml:space="preserve"> </w:delText>
        </w:r>
        <w:r w:rsidR="0043144E" w:rsidDel="008A3E11">
          <w:rPr>
            <w:lang w:val="en-US"/>
          </w:rPr>
          <w:delText xml:space="preserve"> </w:delText>
        </w:r>
        <w:r w:rsidR="002010A1" w:rsidRPr="002010A1" w:rsidDel="008A3E11">
          <w:rPr>
            <w:lang w:val="en-US"/>
          </w:rPr>
          <w:delText xml:space="preserve">For achieving fT &gt; MIC 100% with normal albumin </w:delText>
        </w:r>
      </w:del>
      <w:del w:id="497" w:author="Thomas Duflot" w:date="2024-11-13T16:00:00Z">
        <w:r w:rsidR="002010A1" w:rsidRPr="002010A1" w:rsidDel="008100FD">
          <w:rPr>
            <w:lang w:val="en-US"/>
          </w:rPr>
          <w:delText>levels</w:delText>
        </w:r>
      </w:del>
      <w:del w:id="498" w:author="Thomas Duflot" w:date="2024-11-13T17:40:00Z">
        <w:r w:rsidR="002010A1" w:rsidRPr="002010A1" w:rsidDel="008A3E11">
          <w:rPr>
            <w:lang w:val="en-US"/>
          </w:rPr>
          <w:delText xml:space="preserve"> (35 g/L), the Ulldemolins model exhibited the lowest CEFt concentration (3.3 mg/L), while the Gijsen model had the highest (16.9 mg/L). Conversely, in cases of hypoalbuminemia, the targeted CEFt decreased, with the Standing model having the lowest value (1.8 mg/L) and the Gregoire model showing the highest (15.1 mg/L).</w:delText>
        </w:r>
        <w:r w:rsidR="0043144E" w:rsidDel="008A3E11">
          <w:rPr>
            <w:lang w:val="en-US"/>
          </w:rPr>
          <w:delText xml:space="preserve"> </w:delText>
        </w:r>
        <w:r w:rsidR="002010A1" w:rsidRPr="002010A1" w:rsidDel="008A3E11">
          <w:rPr>
            <w:lang w:val="en-US"/>
          </w:rPr>
          <w:delText xml:space="preserve">For achieving fT &gt; 4xMIC 100%, the lowest CEFt concentration for normal albumin </w:delText>
        </w:r>
      </w:del>
      <w:del w:id="499" w:author="Thomas Duflot" w:date="2024-11-13T16:00:00Z">
        <w:r w:rsidR="002010A1" w:rsidRPr="002010A1" w:rsidDel="008100FD">
          <w:rPr>
            <w:lang w:val="en-US"/>
          </w:rPr>
          <w:delText>levels</w:delText>
        </w:r>
      </w:del>
      <w:del w:id="500" w:author="Thomas Duflot" w:date="2024-11-13T17:40:00Z">
        <w:r w:rsidR="002010A1" w:rsidRPr="002010A1" w:rsidDel="008A3E11">
          <w:rPr>
            <w:lang w:val="en-US"/>
          </w:rPr>
          <w:delText xml:space="preserve"> (35 g/L) was 13.1 mg/L (Ulldemolins model), and the highest CEFt concentration was 56.2 mg/L (Heffernan model). In the case of hypoalbuminemia (20 g/L), the lowest CEFt concentration was 6.6 mg/L (Standing model), while the highest was 50.1 mg/L (Gregoire model) (Table 2</w:delText>
        </w:r>
        <w:r w:rsidR="00CD63A9" w:rsidDel="008A3E11">
          <w:rPr>
            <w:lang w:val="en-US"/>
          </w:rPr>
          <w:delText>).</w:delText>
        </w:r>
        <w:r w:rsidR="002010A1" w:rsidRPr="002010A1" w:rsidDel="008A3E11">
          <w:rPr>
            <w:lang w:val="en-US"/>
          </w:rPr>
          <w:delText xml:space="preserve"> </w:delText>
        </w:r>
        <w:commentRangeEnd w:id="491"/>
        <w:r w:rsidR="00F43940" w:rsidDel="008A3E11">
          <w:rPr>
            <w:rStyle w:val="Marquedecommentaire"/>
          </w:rPr>
          <w:commentReference w:id="491"/>
        </w:r>
        <w:r w:rsidR="002010A1" w:rsidRPr="002010A1" w:rsidDel="008A3E11">
          <w:rPr>
            <w:lang w:val="en-US"/>
          </w:rPr>
          <w:delText xml:space="preserve">As depicted in </w:delText>
        </w:r>
      </w:del>
      <w:del w:id="501" w:author="Thomas Duflot" w:date="2024-11-13T17:37:00Z">
        <w:r w:rsidR="002010A1" w:rsidRPr="002010A1" w:rsidDel="00CA4FDB">
          <w:rPr>
            <w:lang w:val="en-US"/>
          </w:rPr>
          <w:delText xml:space="preserve">Figure </w:delText>
        </w:r>
      </w:del>
      <w:del w:id="502" w:author="Thomas Duflot" w:date="2024-11-13T17:40:00Z">
        <w:r w:rsidR="002010A1" w:rsidRPr="002010A1" w:rsidDel="008A3E11">
          <w:rPr>
            <w:lang w:val="en-US"/>
          </w:rPr>
          <w:delText xml:space="preserve">1, CEFt thresholds displayed substantial variability depending on the chosen model. For a </w:delText>
        </w:r>
        <w:r w:rsidR="00C06FDF" w:rsidDel="008A3E11">
          <w:rPr>
            <w:lang w:val="en-US"/>
          </w:rPr>
          <w:delText>PD</w:delText>
        </w:r>
        <w:r w:rsidR="002010A1" w:rsidRPr="002010A1" w:rsidDel="008A3E11">
          <w:rPr>
            <w:lang w:val="en-US"/>
          </w:rPr>
          <w:delText xml:space="preserve"> target of fT &gt; MIC 100%, the mean CEFt concentrations were 11.41±5.25</w:delText>
        </w:r>
      </w:del>
      <w:ins w:id="503" w:author="DUFLOT, Thomas" w:date="2024-02-21T11:19:00Z">
        <w:del w:id="504" w:author="Thomas Duflot" w:date="2024-11-13T17:40:00Z">
          <w:r w:rsidR="000009F1" w:rsidDel="008A3E11">
            <w:rPr>
              <w:lang w:val="en-US"/>
            </w:rPr>
            <w:delText>3</w:delText>
          </w:r>
        </w:del>
      </w:ins>
      <w:del w:id="505" w:author="Thomas Duflot" w:date="2024-11-13T17:40:00Z">
        <w:r w:rsidR="002010A1" w:rsidRPr="002010A1" w:rsidDel="008A3E11">
          <w:rPr>
            <w:lang w:val="en-US"/>
          </w:rPr>
          <w:delText xml:space="preserve"> mg/L for normal albumin </w:delText>
        </w:r>
      </w:del>
      <w:del w:id="506" w:author="Thomas Duflot" w:date="2024-11-13T16:00:00Z">
        <w:r w:rsidR="002010A1" w:rsidRPr="002010A1" w:rsidDel="008100FD">
          <w:rPr>
            <w:lang w:val="en-US"/>
          </w:rPr>
          <w:delText>levels</w:delText>
        </w:r>
      </w:del>
      <w:del w:id="507" w:author="Thomas Duflot" w:date="2024-11-13T17:40:00Z">
        <w:r w:rsidR="002010A1" w:rsidRPr="002010A1" w:rsidDel="008A3E11">
          <w:rPr>
            <w:lang w:val="en-US"/>
          </w:rPr>
          <w:delText xml:space="preserve"> and 7.</w:delText>
        </w:r>
      </w:del>
      <w:ins w:id="508" w:author="DUFLOT, Thomas" w:date="2024-02-21T11:19:00Z">
        <w:del w:id="509" w:author="Thomas Duflot" w:date="2024-11-13T17:40:00Z">
          <w:r w:rsidR="000009F1" w:rsidDel="008A3E11">
            <w:rPr>
              <w:lang w:val="en-US"/>
            </w:rPr>
            <w:delText>2</w:delText>
          </w:r>
        </w:del>
      </w:ins>
      <w:del w:id="510" w:author="Thomas Duflot" w:date="2024-11-13T17:40:00Z">
        <w:r w:rsidR="002010A1" w:rsidRPr="002010A1" w:rsidDel="008A3E11">
          <w:rPr>
            <w:lang w:val="en-US"/>
          </w:rPr>
          <w:delText xml:space="preserve">17±4.11 mg/L for hypoalbuminemia. In the case of fT &gt; 4 x MIC 100%, the mean CEFt concentrations were 35.81±14.52 mg/L for normal albumin </w:delText>
        </w:r>
      </w:del>
      <w:del w:id="511" w:author="Thomas Duflot" w:date="2024-11-13T16:00:00Z">
        <w:r w:rsidR="002010A1" w:rsidRPr="002010A1" w:rsidDel="008100FD">
          <w:rPr>
            <w:lang w:val="en-US"/>
          </w:rPr>
          <w:delText>levels</w:delText>
        </w:r>
      </w:del>
      <w:del w:id="512" w:author="Thomas Duflot" w:date="2024-11-13T17:40:00Z">
        <w:r w:rsidR="002010A1" w:rsidRPr="002010A1" w:rsidDel="008A3E11">
          <w:rPr>
            <w:lang w:val="en-US"/>
          </w:rPr>
          <w:delText xml:space="preserve"> and 23.</w:delText>
        </w:r>
      </w:del>
      <w:ins w:id="513" w:author="DUFLOT, Thomas" w:date="2024-02-21T11:19:00Z">
        <w:del w:id="514" w:author="Thomas Duflot" w:date="2024-11-13T17:40:00Z">
          <w:r w:rsidR="000009F1" w:rsidDel="008A3E11">
            <w:rPr>
              <w:lang w:val="en-US"/>
            </w:rPr>
            <w:delText>4</w:delText>
          </w:r>
        </w:del>
      </w:ins>
      <w:del w:id="515" w:author="Thomas Duflot" w:date="2024-11-13T17:40:00Z">
        <w:r w:rsidR="002010A1" w:rsidRPr="002010A1" w:rsidDel="008A3E11">
          <w:rPr>
            <w:lang w:val="en-US"/>
          </w:rPr>
          <w:delText>36±13.0 mg/L for hypoalbuminemia. Notably, the coefficie</w:delText>
        </w:r>
        <w:r w:rsidR="00C06FDF" w:rsidDel="008A3E11">
          <w:rPr>
            <w:lang w:val="en-US"/>
          </w:rPr>
          <w:delText xml:space="preserve">nt of variation </w:delText>
        </w:r>
        <w:r w:rsidR="002010A1" w:rsidRPr="002010A1" w:rsidDel="008A3E11">
          <w:rPr>
            <w:lang w:val="en-US"/>
          </w:rPr>
          <w:delText xml:space="preserve">for the thresholds was lower for normal albumin </w:delText>
        </w:r>
      </w:del>
      <w:del w:id="516" w:author="Thomas Duflot" w:date="2024-11-13T16:01:00Z">
        <w:r w:rsidR="002010A1" w:rsidRPr="002010A1" w:rsidDel="008100FD">
          <w:rPr>
            <w:lang w:val="en-US"/>
          </w:rPr>
          <w:delText xml:space="preserve">levels </w:delText>
        </w:r>
      </w:del>
      <w:del w:id="517" w:author="Thomas Duflot" w:date="2024-11-13T17:40:00Z">
        <w:r w:rsidR="002010A1" w:rsidRPr="002010A1" w:rsidDel="008A3E11">
          <w:rPr>
            <w:lang w:val="en-US"/>
          </w:rPr>
          <w:delText>(48.3%) compared to hypoalbuminemia (62.8%).</w:delText>
        </w:r>
      </w:del>
    </w:p>
    <w:p w14:paraId="6AA39D9D" w14:textId="6ECF0B07" w:rsidR="00E353B6" w:rsidRDefault="00E353B6" w:rsidP="008F0A59">
      <w:pPr>
        <w:spacing w:line="480" w:lineRule="auto"/>
        <w:ind w:firstLine="708"/>
        <w:jc w:val="both"/>
        <w:rPr>
          <w:ins w:id="518" w:author="Thomas Duflot" w:date="2024-11-13T11:20:00Z"/>
          <w:b/>
          <w:lang w:val="en-US"/>
        </w:rPr>
      </w:pPr>
      <w:ins w:id="519" w:author="Thomas Duflot" w:date="2024-11-13T11:20:00Z">
        <w:r w:rsidRPr="00E353B6">
          <w:rPr>
            <w:b/>
            <w:lang w:val="en-US"/>
            <w:rPrChange w:id="520" w:author="Thomas Duflot" w:date="2024-11-13T11:20:00Z">
              <w:rPr>
                <w:lang w:val="en-US"/>
              </w:rPr>
            </w:rPrChange>
          </w:rPr>
          <w:t xml:space="preserve">External validation </w:t>
        </w:r>
        <w:r>
          <w:rPr>
            <w:b/>
            <w:lang w:val="en-US"/>
          </w:rPr>
          <w:t>and comparison of pre</w:t>
        </w:r>
      </w:ins>
      <w:ins w:id="521" w:author="Thomas Duflot" w:date="2024-11-13T11:21:00Z">
        <w:r>
          <w:rPr>
            <w:b/>
            <w:lang w:val="en-US"/>
          </w:rPr>
          <w:t>dictive performance</w:t>
        </w:r>
      </w:ins>
    </w:p>
    <w:p w14:paraId="0D6A6E95" w14:textId="6276D3AA" w:rsidR="00204DD5" w:rsidRDefault="00204DD5" w:rsidP="00E353B6">
      <w:pPr>
        <w:spacing w:line="480" w:lineRule="auto"/>
        <w:ind w:firstLine="708"/>
        <w:jc w:val="both"/>
        <w:rPr>
          <w:ins w:id="522" w:author="Thomas Duflot" w:date="2024-11-13T17:53:00Z"/>
          <w:lang w:val="en-US"/>
        </w:rPr>
      </w:pPr>
      <w:ins w:id="523" w:author="Thomas Duflot" w:date="2024-11-13T17:53:00Z">
        <w:r w:rsidRPr="00204DD5">
          <w:rPr>
            <w:lang w:val="en-US"/>
          </w:rPr>
          <w:t>A total of 59 patients (26 women and 33 men) receiving ceftriaxone treatment were included in the external validation study, with 62 plasma samples collecte</w:t>
        </w:r>
        <w:r>
          <w:rPr>
            <w:lang w:val="en-US"/>
          </w:rPr>
          <w:t xml:space="preserve">d in total. The albumin </w:t>
        </w:r>
      </w:ins>
      <w:ins w:id="524" w:author="Thomas Duflot" w:date="2024-11-13T17:54:00Z">
        <w:r>
          <w:rPr>
            <w:lang w:val="en-US"/>
          </w:rPr>
          <w:t>concentrations</w:t>
        </w:r>
      </w:ins>
      <w:ins w:id="525" w:author="Thomas Duflot" w:date="2024-11-13T17:53:00Z">
        <w:r w:rsidRPr="00204DD5">
          <w:rPr>
            <w:lang w:val="en-US"/>
          </w:rPr>
          <w:t xml:space="preserve">, </w:t>
        </w:r>
        <w:r>
          <w:rPr>
            <w:lang w:val="en-US"/>
          </w:rPr>
          <w:t>CEF</w:t>
        </w:r>
        <w:r w:rsidRPr="008035F0">
          <w:rPr>
            <w:vertAlign w:val="subscript"/>
            <w:lang w:val="en-US"/>
          </w:rPr>
          <w:t>tot</w:t>
        </w:r>
      </w:ins>
      <w:ins w:id="526" w:author="Thomas Duflot" w:date="2024-11-13T17:54:00Z">
        <w:r>
          <w:rPr>
            <w:lang w:val="en-US"/>
          </w:rPr>
          <w:t xml:space="preserve">, </w:t>
        </w:r>
      </w:ins>
      <w:ins w:id="527" w:author="Thomas Duflot" w:date="2024-11-13T17:53:00Z">
        <w:r w:rsidRPr="00204DD5">
          <w:rPr>
            <w:lang w:val="en-US"/>
          </w:rPr>
          <w:t xml:space="preserve">and </w:t>
        </w:r>
      </w:ins>
      <w:ins w:id="528" w:author="Thomas Duflot" w:date="2024-11-13T17:54:00Z">
        <w:r>
          <w:rPr>
            <w:lang w:val="en-US"/>
          </w:rPr>
          <w:t>CEF</w:t>
        </w:r>
        <w:r>
          <w:rPr>
            <w:vertAlign w:val="subscript"/>
            <w:lang w:val="en-US"/>
          </w:rPr>
          <w:t>u</w:t>
        </w:r>
        <w:r w:rsidRPr="00204DD5">
          <w:rPr>
            <w:lang w:val="en-US"/>
          </w:rPr>
          <w:t xml:space="preserve"> </w:t>
        </w:r>
      </w:ins>
      <w:ins w:id="529" w:author="Thomas Duflot" w:date="2024-11-13T17:53:00Z">
        <w:r w:rsidRPr="00204DD5">
          <w:rPr>
            <w:lang w:val="en-US"/>
          </w:rPr>
          <w:t>measurements spanned ranges of 18.9–37.5 g/L, 2.9–259</w:t>
        </w:r>
      </w:ins>
      <w:ins w:id="530" w:author="Thomas Duflot" w:date="2024-11-14T10:09:00Z">
        <w:r w:rsidR="008817AB">
          <w:rPr>
            <w:lang w:val="en-US"/>
          </w:rPr>
          <w:t>.0</w:t>
        </w:r>
      </w:ins>
      <w:ins w:id="531" w:author="Thomas Duflot" w:date="2024-11-13T17:53:00Z">
        <w:r w:rsidRPr="00204DD5">
          <w:rPr>
            <w:lang w:val="en-US"/>
          </w:rPr>
          <w:t xml:space="preserve"> mg/L, and 0.14–94.70 mg/L, respectively.</w:t>
        </w:r>
      </w:ins>
    </w:p>
    <w:p w14:paraId="4BF57AC3" w14:textId="4064E9EF" w:rsidR="00E353B6" w:rsidRDefault="00204DD5" w:rsidP="008F0A59">
      <w:pPr>
        <w:spacing w:line="480" w:lineRule="auto"/>
        <w:ind w:firstLine="708"/>
        <w:jc w:val="both"/>
        <w:rPr>
          <w:ins w:id="532" w:author="Thomas Duflot" w:date="2024-11-13T17:56:00Z"/>
          <w:lang w:val="en-US"/>
        </w:rPr>
      </w:pPr>
      <w:ins w:id="533" w:author="Thomas Duflot" w:date="2024-11-13T17:54:00Z">
        <w:r w:rsidRPr="00204DD5">
          <w:rPr>
            <w:lang w:val="en-US"/>
          </w:rPr>
          <w:t>Upon analysis, the models developed by Gregoire, Hartman, and Heffernan provided the most accurate predictions, with favorable metrics across MSE, MPE, RMSE, RMSE</w:t>
        </w:r>
      </w:ins>
      <w:ins w:id="534" w:author="Thomas Duflot" w:date="2024-11-13T17:55:00Z">
        <w:r>
          <w:rPr>
            <w:lang w:val="en-US"/>
          </w:rPr>
          <w:t>%</w:t>
        </w:r>
      </w:ins>
      <w:ins w:id="535" w:author="Thomas Duflot" w:date="2024-11-13T17:54:00Z">
        <w:r w:rsidRPr="00204DD5">
          <w:rPr>
            <w:lang w:val="en-US"/>
          </w:rPr>
          <w:t>, and R² (Table 3 and Figure 2). This result was further supported by Bland-Altman plots of signed and relative differences, which showed the lowest variability (Supplementary Figure S1). An overview of significant differences between models is provided in Supplementary Table S1.</w:t>
        </w:r>
      </w:ins>
    </w:p>
    <w:p w14:paraId="6A59201C" w14:textId="77777777" w:rsidR="00204DD5" w:rsidRPr="00E353B6" w:rsidRDefault="00204DD5" w:rsidP="008F0A59">
      <w:pPr>
        <w:spacing w:line="480" w:lineRule="auto"/>
        <w:ind w:firstLine="708"/>
        <w:jc w:val="both"/>
        <w:rPr>
          <w:lang w:val="en-US"/>
        </w:rPr>
      </w:pPr>
    </w:p>
    <w:p w14:paraId="7BAF250C" w14:textId="0D1528EC" w:rsidR="00FC0C3A" w:rsidRPr="001116FB" w:rsidRDefault="00FC0C3A" w:rsidP="008F0A59">
      <w:pPr>
        <w:spacing w:line="480" w:lineRule="auto"/>
        <w:ind w:firstLine="708"/>
        <w:jc w:val="both"/>
        <w:rPr>
          <w:b/>
          <w:lang w:val="en-US"/>
        </w:rPr>
      </w:pPr>
      <w:r>
        <w:rPr>
          <w:b/>
          <w:lang w:val="en-US"/>
        </w:rPr>
        <w:t xml:space="preserve">Evaluation of CEFu prediction on a retrospective cohort of patient treated by </w:t>
      </w:r>
      <w:r w:rsidR="00F74E78">
        <w:rPr>
          <w:b/>
          <w:lang w:val="en-US"/>
        </w:rPr>
        <w:t>c</w:t>
      </w:r>
      <w:r>
        <w:rPr>
          <w:b/>
          <w:lang w:val="en-US"/>
        </w:rPr>
        <w:t>eftriaxone</w:t>
      </w:r>
    </w:p>
    <w:p w14:paraId="4EF87D3A" w14:textId="4BCA5F7E" w:rsidR="00CD63A9" w:rsidRDefault="00D124E8" w:rsidP="002010A1">
      <w:pPr>
        <w:spacing w:line="480" w:lineRule="auto"/>
        <w:ind w:firstLine="708"/>
        <w:jc w:val="both"/>
        <w:rPr>
          <w:lang w:val="en-US"/>
        </w:rPr>
      </w:pPr>
      <w:del w:id="536" w:author="Thomas Duflot" w:date="2024-11-13T17:56:00Z">
        <w:r w:rsidDel="00204DD5">
          <w:rPr>
            <w:lang w:val="en-US"/>
          </w:rPr>
          <w:delText xml:space="preserve">From </w:delText>
        </w:r>
      </w:del>
      <w:ins w:id="537" w:author="Thomas Duflot" w:date="2024-11-13T17:56:00Z">
        <w:r w:rsidR="00204DD5">
          <w:rPr>
            <w:lang w:val="en-US"/>
          </w:rPr>
          <w:t xml:space="preserve">In </w:t>
        </w:r>
      </w:ins>
      <w:r>
        <w:rPr>
          <w:lang w:val="en-US"/>
        </w:rPr>
        <w:t xml:space="preserve">the </w:t>
      </w:r>
      <w:r w:rsidR="00241D93">
        <w:rPr>
          <w:lang w:val="en-US"/>
        </w:rPr>
        <w:t>retrospective cohort,</w:t>
      </w:r>
      <w:r>
        <w:rPr>
          <w:lang w:val="en-US"/>
        </w:rPr>
        <w:t xml:space="preserve"> </w:t>
      </w:r>
      <w:r w:rsidR="002B18B8">
        <w:rPr>
          <w:lang w:val="en-US"/>
        </w:rPr>
        <w:t>a total of 408 CEF</w:t>
      </w:r>
      <w:r w:rsidR="002B18B8" w:rsidRPr="00204DD5">
        <w:rPr>
          <w:vertAlign w:val="subscript"/>
          <w:lang w:val="en-US"/>
          <w:rPrChange w:id="538" w:author="Thomas Duflot" w:date="2024-11-13T17:56:00Z">
            <w:rPr>
              <w:lang w:val="en-US"/>
            </w:rPr>
          </w:rPrChange>
        </w:rPr>
        <w:t>t</w:t>
      </w:r>
      <w:ins w:id="539" w:author="Thomas Duflot" w:date="2024-11-13T17:56:00Z">
        <w:r w:rsidR="00204DD5" w:rsidRPr="00204DD5">
          <w:rPr>
            <w:vertAlign w:val="subscript"/>
            <w:lang w:val="en-US"/>
            <w:rPrChange w:id="540" w:author="Thomas Duflot" w:date="2024-11-13T17:56:00Z">
              <w:rPr>
                <w:lang w:val="en-US"/>
              </w:rPr>
            </w:rPrChange>
          </w:rPr>
          <w:t>ot</w:t>
        </w:r>
      </w:ins>
      <w:r w:rsidR="002B18B8">
        <w:rPr>
          <w:lang w:val="en-US"/>
        </w:rPr>
        <w:t xml:space="preserve"> plasma samples</w:t>
      </w:r>
      <w:r w:rsidR="00A2115E">
        <w:rPr>
          <w:lang w:val="en-US"/>
        </w:rPr>
        <w:t xml:space="preserve"> and 376 albumin </w:t>
      </w:r>
      <w:del w:id="541" w:author="Thomas Duflot" w:date="2024-11-13T16:01:00Z">
        <w:r w:rsidR="00A2115E" w:rsidDel="008100FD">
          <w:rPr>
            <w:lang w:val="en-US"/>
          </w:rPr>
          <w:delText>levels</w:delText>
        </w:r>
        <w:r w:rsidR="002B18B8" w:rsidDel="008100FD">
          <w:rPr>
            <w:lang w:val="en-US"/>
          </w:rPr>
          <w:delText xml:space="preserve"> </w:delText>
        </w:r>
      </w:del>
      <w:ins w:id="542" w:author="Thomas Duflot" w:date="2024-11-13T16:01:00Z">
        <w:r w:rsidR="008100FD">
          <w:rPr>
            <w:lang w:val="en-US"/>
          </w:rPr>
          <w:t>concentrations</w:t>
        </w:r>
      </w:ins>
      <w:ins w:id="543" w:author="Thomas Duflot" w:date="2024-11-13T17:56:00Z">
        <w:r w:rsidR="00204DD5">
          <w:rPr>
            <w:lang w:val="en-US"/>
          </w:rPr>
          <w:t xml:space="preserve"> measurements</w:t>
        </w:r>
      </w:ins>
      <w:ins w:id="544" w:author="Thomas Duflot" w:date="2024-11-13T16:01:00Z">
        <w:r w:rsidR="008100FD">
          <w:rPr>
            <w:lang w:val="en-US"/>
          </w:rPr>
          <w:t xml:space="preserve"> </w:t>
        </w:r>
      </w:ins>
      <w:r w:rsidR="002B18B8">
        <w:rPr>
          <w:lang w:val="en-US"/>
        </w:rPr>
        <w:t xml:space="preserve">were </w:t>
      </w:r>
      <w:del w:id="545" w:author="Thomas Duflot" w:date="2024-11-13T17:56:00Z">
        <w:r w:rsidR="002B18B8" w:rsidDel="00204DD5">
          <w:rPr>
            <w:lang w:val="en-US"/>
          </w:rPr>
          <w:delText>available</w:delText>
        </w:r>
        <w:r w:rsidR="00CD63A9" w:rsidDel="00204DD5">
          <w:rPr>
            <w:lang w:val="en-US"/>
          </w:rPr>
          <w:delText>, originating</w:delText>
        </w:r>
      </w:del>
      <w:ins w:id="546" w:author="Thomas Duflot" w:date="2024-11-13T17:56:00Z">
        <w:r w:rsidR="00204DD5">
          <w:rPr>
            <w:lang w:val="en-US"/>
          </w:rPr>
          <w:t>collected</w:t>
        </w:r>
      </w:ins>
      <w:r w:rsidR="002B18B8">
        <w:rPr>
          <w:lang w:val="en-US"/>
        </w:rPr>
        <w:t xml:space="preserve"> from 222 patients. </w:t>
      </w:r>
      <w:del w:id="547" w:author="Thomas Duflot" w:date="2024-11-13T17:57:00Z">
        <w:r w:rsidR="00CD63A9" w:rsidDel="00204DD5">
          <w:rPr>
            <w:lang w:val="en-US"/>
          </w:rPr>
          <w:delText>Given that</w:delText>
        </w:r>
      </w:del>
      <w:ins w:id="548" w:author="Thomas Duflot" w:date="2024-11-13T17:57:00Z">
        <w:r w:rsidR="00204DD5">
          <w:rPr>
            <w:lang w:val="en-US"/>
          </w:rPr>
          <w:t>Since</w:t>
        </w:r>
      </w:ins>
      <w:r w:rsidR="00A61885">
        <w:rPr>
          <w:lang w:val="en-US"/>
        </w:rPr>
        <w:t xml:space="preserve"> some</w:t>
      </w:r>
      <w:r w:rsidR="001D3208">
        <w:rPr>
          <w:lang w:val="en-US"/>
        </w:rPr>
        <w:t xml:space="preserve"> patients </w:t>
      </w:r>
      <w:r w:rsidR="00CD63A9">
        <w:rPr>
          <w:lang w:val="en-US"/>
        </w:rPr>
        <w:t>had multiple</w:t>
      </w:r>
      <w:r w:rsidR="00A61885">
        <w:rPr>
          <w:lang w:val="en-US"/>
        </w:rPr>
        <w:t xml:space="preserve"> CEF</w:t>
      </w:r>
      <w:r w:rsidR="00A61885" w:rsidRPr="00204DD5">
        <w:rPr>
          <w:vertAlign w:val="subscript"/>
          <w:lang w:val="en-US"/>
          <w:rPrChange w:id="549" w:author="Thomas Duflot" w:date="2024-11-13T17:56:00Z">
            <w:rPr>
              <w:lang w:val="en-US"/>
            </w:rPr>
          </w:rPrChange>
        </w:rPr>
        <w:t>t</w:t>
      </w:r>
      <w:ins w:id="550" w:author="Thomas Duflot" w:date="2024-11-13T17:56:00Z">
        <w:r w:rsidR="00204DD5" w:rsidRPr="00204DD5">
          <w:rPr>
            <w:vertAlign w:val="subscript"/>
            <w:lang w:val="en-US"/>
            <w:rPrChange w:id="551" w:author="Thomas Duflot" w:date="2024-11-13T17:56:00Z">
              <w:rPr>
                <w:lang w:val="en-US"/>
              </w:rPr>
            </w:rPrChange>
          </w:rPr>
          <w:t>ot</w:t>
        </w:r>
      </w:ins>
      <w:r w:rsidR="00A61885">
        <w:rPr>
          <w:lang w:val="en-US"/>
        </w:rPr>
        <w:t xml:space="preserve"> quanti</w:t>
      </w:r>
      <w:ins w:id="552" w:author="Thomas Duflot" w:date="2024-11-13T17:56:00Z">
        <w:r w:rsidR="00204DD5">
          <w:rPr>
            <w:lang w:val="en-US"/>
          </w:rPr>
          <w:t>t</w:t>
        </w:r>
      </w:ins>
      <w:del w:id="553" w:author="Thomas Duflot" w:date="2024-11-13T17:56:00Z">
        <w:r w:rsidR="00A61885" w:rsidDel="00204DD5">
          <w:rPr>
            <w:lang w:val="en-US"/>
          </w:rPr>
          <w:delText>f</w:delText>
        </w:r>
      </w:del>
      <w:r w:rsidR="00A61885">
        <w:rPr>
          <w:lang w:val="en-US"/>
        </w:rPr>
        <w:t>ation (</w:t>
      </w:r>
      <w:r w:rsidR="00CD63A9">
        <w:rPr>
          <w:lang w:val="en-US"/>
        </w:rPr>
        <w:t xml:space="preserve">ranging </w:t>
      </w:r>
      <w:r w:rsidR="001D3208">
        <w:rPr>
          <w:lang w:val="en-US"/>
        </w:rPr>
        <w:t>from 1 to 14</w:t>
      </w:r>
      <w:ins w:id="554" w:author="Thomas Duflot" w:date="2024-11-13T17:57:00Z">
        <w:r w:rsidR="00204DD5">
          <w:rPr>
            <w:lang w:val="en-US"/>
          </w:rPr>
          <w:t xml:space="preserve"> samples per patient</w:t>
        </w:r>
      </w:ins>
      <w:r w:rsidR="00A61885">
        <w:rPr>
          <w:lang w:val="en-US"/>
        </w:rPr>
        <w:t>), patients</w:t>
      </w:r>
      <w:r w:rsidR="00CD63A9">
        <w:rPr>
          <w:lang w:val="en-US"/>
        </w:rPr>
        <w:t>-</w:t>
      </w:r>
      <w:r w:rsidR="00A61885">
        <w:rPr>
          <w:lang w:val="en-US"/>
        </w:rPr>
        <w:t xml:space="preserve"> and dosing</w:t>
      </w:r>
      <w:r w:rsidR="00CD63A9">
        <w:rPr>
          <w:lang w:val="en-US"/>
        </w:rPr>
        <w:t>-</w:t>
      </w:r>
      <w:r w:rsidR="00A61885">
        <w:rPr>
          <w:lang w:val="en-US"/>
        </w:rPr>
        <w:t xml:space="preserve">related variables </w:t>
      </w:r>
      <w:r w:rsidR="00247CD6">
        <w:rPr>
          <w:lang w:val="en-US"/>
        </w:rPr>
        <w:t>were</w:t>
      </w:r>
      <w:r w:rsidR="00A61885">
        <w:rPr>
          <w:lang w:val="en-US"/>
        </w:rPr>
        <w:t xml:space="preserve"> </w:t>
      </w:r>
      <w:r w:rsidR="00CD63A9">
        <w:rPr>
          <w:lang w:val="en-US"/>
        </w:rPr>
        <w:t>categorized</w:t>
      </w:r>
      <w:r w:rsidR="00A61885">
        <w:rPr>
          <w:lang w:val="en-US"/>
        </w:rPr>
        <w:t xml:space="preserve"> accordingly (Table </w:t>
      </w:r>
      <w:r w:rsidR="00E17941">
        <w:rPr>
          <w:lang w:val="en-US"/>
        </w:rPr>
        <w:t>3</w:t>
      </w:r>
      <w:r w:rsidR="00A61885">
        <w:rPr>
          <w:lang w:val="en-US"/>
        </w:rPr>
        <w:t>)</w:t>
      </w:r>
      <w:r w:rsidR="001D3208">
        <w:rPr>
          <w:lang w:val="en-US"/>
        </w:rPr>
        <w:t>.</w:t>
      </w:r>
      <w:r w:rsidR="00247CD6">
        <w:rPr>
          <w:lang w:val="en-US"/>
        </w:rPr>
        <w:t xml:space="preserve"> </w:t>
      </w:r>
      <w:ins w:id="555" w:author="Thomas Duflot" w:date="2024-11-13T17:58:00Z">
        <w:r w:rsidR="00204DD5" w:rsidRPr="00204DD5">
          <w:rPr>
            <w:lang w:val="en-US"/>
          </w:rPr>
          <w:t xml:space="preserve">The median albumin </w:t>
        </w:r>
      </w:ins>
      <w:ins w:id="556" w:author="Thomas Duflot" w:date="2024-11-13T18:28:00Z">
        <w:r w:rsidR="006955B9">
          <w:rPr>
            <w:lang w:val="en-US"/>
          </w:rPr>
          <w:t>concentration</w:t>
        </w:r>
      </w:ins>
      <w:ins w:id="557" w:author="Thomas Duflot" w:date="2024-11-13T17:58:00Z">
        <w:r w:rsidR="00204DD5" w:rsidRPr="00204DD5">
          <w:rPr>
            <w:lang w:val="en-US"/>
          </w:rPr>
          <w:t xml:space="preserve"> was 27.0 g/L, below the normal range. Albumin concentrations ranged from a minimum of 10.4 g/L to a maximum of 42.7 g/L. Among the patients, 27 out of 376 (7.2%) had albumin </w:t>
        </w:r>
      </w:ins>
      <w:ins w:id="558" w:author="Thomas Duflot" w:date="2024-11-13T18:28:00Z">
        <w:r w:rsidR="006955B9">
          <w:rPr>
            <w:lang w:val="en-US"/>
          </w:rPr>
          <w:t>concentrations</w:t>
        </w:r>
      </w:ins>
      <w:ins w:id="559" w:author="Thomas Duflot" w:date="2024-11-13T17:58:00Z">
        <w:r w:rsidR="00204DD5" w:rsidRPr="00204DD5">
          <w:rPr>
            <w:lang w:val="en-US"/>
          </w:rPr>
          <w:t xml:space="preserve"> below 20 g/L. Most patients were hospitalized in the infectious diseases department, followed by the medical ICU and cardiology. The primary indication for treatment was infectious endocarditis, mainly caused by Enterococcus faecalis (53%), often treated in combination with amoxicillin.</w:t>
        </w:r>
      </w:ins>
      <w:del w:id="560" w:author="Thomas Duflot" w:date="2024-11-13T17:58:00Z">
        <w:r w:rsidR="00CD63A9" w:rsidDel="00204DD5">
          <w:rPr>
            <w:lang w:val="en-US"/>
          </w:rPr>
          <w:delText>The m</w:delText>
        </w:r>
        <w:r w:rsidR="001D3208" w:rsidDel="00204DD5">
          <w:rPr>
            <w:lang w:val="en-US"/>
          </w:rPr>
          <w:delText xml:space="preserve">edian albuminemia </w:delText>
        </w:r>
        <w:r w:rsidR="00CD63A9" w:rsidDel="00204DD5">
          <w:rPr>
            <w:lang w:val="en-US"/>
          </w:rPr>
          <w:delText xml:space="preserve">was </w:delText>
        </w:r>
        <w:r w:rsidR="001D3208" w:rsidDel="00204DD5">
          <w:rPr>
            <w:lang w:val="en-US"/>
          </w:rPr>
          <w:delText>27.0 g/L</w:delText>
        </w:r>
        <w:r w:rsidR="00CD63A9" w:rsidDel="00204DD5">
          <w:rPr>
            <w:lang w:val="en-US"/>
          </w:rPr>
          <w:delText>, falling</w:delText>
        </w:r>
        <w:r w:rsidR="001D3208" w:rsidDel="00204DD5">
          <w:rPr>
            <w:lang w:val="en-US"/>
          </w:rPr>
          <w:delText xml:space="preserve"> below normal values</w:delText>
        </w:r>
        <w:r w:rsidR="00CD63A9" w:rsidDel="00204DD5">
          <w:rPr>
            <w:lang w:val="en-US"/>
          </w:rPr>
          <w:delText>. The minimum albuminemia recorded was</w:delText>
        </w:r>
        <w:r w:rsidR="00247CD6" w:rsidDel="00204DD5">
          <w:rPr>
            <w:lang w:val="en-US"/>
          </w:rPr>
          <w:delText xml:space="preserve"> 10.4 g/L, </w:delText>
        </w:r>
        <w:r w:rsidR="00CD63A9" w:rsidDel="00204DD5">
          <w:rPr>
            <w:lang w:val="en-US"/>
          </w:rPr>
          <w:delText xml:space="preserve">while the </w:delText>
        </w:r>
        <w:r w:rsidR="001D3208" w:rsidDel="00204DD5">
          <w:rPr>
            <w:lang w:val="en-US"/>
          </w:rPr>
          <w:delText xml:space="preserve">maximum </w:delText>
        </w:r>
        <w:r w:rsidR="00CD63A9" w:rsidDel="00204DD5">
          <w:rPr>
            <w:lang w:val="en-US"/>
          </w:rPr>
          <w:delText>was</w:delText>
        </w:r>
        <w:r w:rsidR="001D3208" w:rsidDel="00204DD5">
          <w:rPr>
            <w:lang w:val="en-US"/>
          </w:rPr>
          <w:delText xml:space="preserve"> 42.7 g/L</w:delText>
        </w:r>
        <w:r w:rsidR="00CD63A9" w:rsidDel="00204DD5">
          <w:rPr>
            <w:lang w:val="en-US"/>
          </w:rPr>
          <w:delText>. Among the patients,</w:delText>
        </w:r>
        <w:r w:rsidR="00247CD6" w:rsidDel="00204DD5">
          <w:rPr>
            <w:lang w:val="en-US"/>
          </w:rPr>
          <w:delText xml:space="preserve">  27/376 (7.2%) exhibited albuminemia </w:delText>
        </w:r>
      </w:del>
      <w:del w:id="561" w:author="Thomas Duflot" w:date="2024-11-13T16:01:00Z">
        <w:r w:rsidR="00CD63A9" w:rsidDel="008100FD">
          <w:rPr>
            <w:lang w:val="en-US"/>
          </w:rPr>
          <w:delText xml:space="preserve">levels </w:delText>
        </w:r>
      </w:del>
      <w:del w:id="562" w:author="Thomas Duflot" w:date="2024-11-13T17:58:00Z">
        <w:r w:rsidR="00247CD6" w:rsidDel="00204DD5">
          <w:rPr>
            <w:lang w:val="en-US"/>
          </w:rPr>
          <w:delText>below 20 g/L</w:delText>
        </w:r>
        <w:r w:rsidR="001D3208" w:rsidDel="00204DD5">
          <w:rPr>
            <w:lang w:val="en-US"/>
          </w:rPr>
          <w:delText xml:space="preserve">. </w:delText>
        </w:r>
        <w:r w:rsidR="00C06FDF" w:rsidDel="00204DD5">
          <w:rPr>
            <w:lang w:val="en-US"/>
          </w:rPr>
          <w:delText>P</w:delText>
        </w:r>
        <w:r w:rsidR="00CD63A9" w:rsidRPr="00CD63A9" w:rsidDel="00204DD5">
          <w:rPr>
            <w:lang w:val="en-US"/>
          </w:rPr>
          <w:delText xml:space="preserve">atients were primarily hospitalized in the infectious diseases department, followed by the medical ICU and cardiology. The majority of patients were receiving treatment for infectious endocarditis, primarily attributed to </w:delText>
        </w:r>
        <w:r w:rsidR="00CD63A9" w:rsidRPr="00CD63A9" w:rsidDel="00204DD5">
          <w:rPr>
            <w:i/>
            <w:lang w:val="en-US"/>
          </w:rPr>
          <w:delText>Enterococcus faecalis</w:delText>
        </w:r>
        <w:r w:rsidR="00CD63A9" w:rsidRPr="00CD63A9" w:rsidDel="00204DD5">
          <w:rPr>
            <w:lang w:val="en-US"/>
          </w:rPr>
          <w:delText xml:space="preserve"> (53%), often in conjunction with amoxicillin.</w:delText>
        </w:r>
      </w:del>
    </w:p>
    <w:p w14:paraId="4DDBCAD1" w14:textId="0179DCCB" w:rsidR="00204DD5" w:rsidRPr="00204DD5" w:rsidRDefault="000C54D9" w:rsidP="00204DD5">
      <w:pPr>
        <w:spacing w:line="480" w:lineRule="auto"/>
        <w:ind w:firstLine="708"/>
        <w:jc w:val="both"/>
        <w:rPr>
          <w:ins w:id="563" w:author="Thomas Duflot" w:date="2024-11-13T18:01:00Z"/>
          <w:lang w:val="en-US"/>
        </w:rPr>
      </w:pPr>
      <w:r w:rsidRPr="000C54D9">
        <w:rPr>
          <w:lang w:val="en-US"/>
        </w:rPr>
        <w:t xml:space="preserve">The </w:t>
      </w:r>
      <w:del w:id="564" w:author="Thomas Duflot" w:date="2024-11-13T17:58:00Z">
        <w:r w:rsidRPr="000C54D9" w:rsidDel="00204DD5">
          <w:rPr>
            <w:lang w:val="en-US"/>
          </w:rPr>
          <w:delText>frequency of target attainment (TA)</w:delText>
        </w:r>
      </w:del>
      <w:ins w:id="565" w:author="Thomas Duflot" w:date="2024-11-13T17:58:00Z">
        <w:r w:rsidR="00204DD5">
          <w:rPr>
            <w:lang w:val="en-US"/>
          </w:rPr>
          <w:t>PTA</w:t>
        </w:r>
      </w:ins>
      <w:r w:rsidRPr="000C54D9">
        <w:rPr>
          <w:lang w:val="en-US"/>
        </w:rPr>
        <w:t xml:space="preserve"> </w:t>
      </w:r>
      <w:ins w:id="566" w:author="Thomas Duflot" w:date="2024-11-13T18:01:00Z">
        <w:r w:rsidR="00204DD5" w:rsidRPr="00204DD5">
          <w:rPr>
            <w:lang w:val="en-US"/>
          </w:rPr>
          <w:t xml:space="preserve">showed minimal variability across different models for a PD target of fT &gt; 1xMIC 100%, with a mean frequency of 97.3±1.0%. The lowest PTA value was 95.7% (Gregoire model), while the highest was 98.7% (Ulldemolins model) (Figure </w:t>
        </w:r>
        <w:r w:rsidR="00204DD5">
          <w:rPr>
            <w:lang w:val="en-US"/>
          </w:rPr>
          <w:t>3</w:t>
        </w:r>
        <w:r w:rsidR="00204DD5" w:rsidRPr="00204DD5">
          <w:rPr>
            <w:lang w:val="en-US"/>
          </w:rPr>
          <w:t>A). For a more stringent PD target of fT &gt; 4xMIC 100%, the mean PTA dropped to 86.4±9.7%, ranging from a minimum of 67.8% (Gregoire model) to a maximum of 97.3% (Ulldemolins model) (Figure 3A).</w:t>
        </w:r>
      </w:ins>
    </w:p>
    <w:p w14:paraId="270C7979" w14:textId="22AD7C80" w:rsidR="004B24CB" w:rsidRDefault="00204DD5" w:rsidP="00204DD5">
      <w:pPr>
        <w:spacing w:line="480" w:lineRule="auto"/>
        <w:ind w:firstLine="708"/>
        <w:jc w:val="both"/>
        <w:rPr>
          <w:rFonts w:cstheme="minorHAnsi"/>
          <w:lang w:val="en-US"/>
        </w:rPr>
      </w:pPr>
      <w:ins w:id="567" w:author="Thomas Duflot" w:date="2024-11-13T18:01:00Z">
        <w:r w:rsidRPr="00204DD5">
          <w:rPr>
            <w:lang w:val="en-US"/>
          </w:rPr>
          <w:t>The concordance matrix for the fT &gt; 1xMIC 100% target indicated strong agreement between models, with concordance rates above 97% (Figure 3B). In contrast, the concordance matrix for the fT &gt; 4xMIC 100% target revealed three distinct groups: the Gregoire and Heffernan models (93% concordance), the Standing and Ulldemolins models (99%), and a cluster of Hartman, Gijsen, Dreesen, Leegwater, and Bos models, each with concordance rates of 96% or higher (Figure 3C).</w:t>
        </w:r>
      </w:ins>
      <w:del w:id="568" w:author="Thomas Duflot" w:date="2024-11-13T18:01:00Z">
        <w:r w:rsidR="000C54D9" w:rsidRPr="000C54D9" w:rsidDel="00204DD5">
          <w:rPr>
            <w:lang w:val="en-US"/>
          </w:rPr>
          <w:delText xml:space="preserve">did not appear to exhibit significant differences across various models for a </w:delText>
        </w:r>
      </w:del>
      <w:del w:id="569" w:author="Thomas Duflot" w:date="2024-11-13T17:58:00Z">
        <w:r w:rsidR="000C54D9" w:rsidRPr="000C54D9" w:rsidDel="00204DD5">
          <w:rPr>
            <w:lang w:val="en-US"/>
          </w:rPr>
          <w:delText>pharmacodynamic (</w:delText>
        </w:r>
      </w:del>
      <w:del w:id="570" w:author="Thomas Duflot" w:date="2024-11-13T18:01:00Z">
        <w:r w:rsidR="000C54D9" w:rsidRPr="000C54D9" w:rsidDel="00204DD5">
          <w:rPr>
            <w:lang w:val="en-US"/>
          </w:rPr>
          <w:delText>PD</w:delText>
        </w:r>
      </w:del>
      <w:del w:id="571" w:author="Thomas Duflot" w:date="2024-11-13T17:58:00Z">
        <w:r w:rsidR="000C54D9" w:rsidRPr="000C54D9" w:rsidDel="00204DD5">
          <w:rPr>
            <w:lang w:val="en-US"/>
          </w:rPr>
          <w:delText>)</w:delText>
        </w:r>
      </w:del>
      <w:del w:id="572" w:author="Thomas Duflot" w:date="2024-11-13T18:01:00Z">
        <w:r w:rsidR="000C54D9" w:rsidRPr="000C54D9" w:rsidDel="00204DD5">
          <w:rPr>
            <w:lang w:val="en-US"/>
          </w:rPr>
          <w:delText xml:space="preserve"> target of fT &gt; </w:delText>
        </w:r>
        <w:r w:rsidR="00C06FDF" w:rsidDel="00204DD5">
          <w:rPr>
            <w:lang w:val="en-US"/>
          </w:rPr>
          <w:delText>MIC 100%</w:delText>
        </w:r>
        <w:r w:rsidR="000C54D9" w:rsidRPr="000C54D9" w:rsidDel="00204DD5">
          <w:rPr>
            <w:lang w:val="en-US"/>
          </w:rPr>
          <w:delText>. The mean frequency was 97.3±1.0%, with a minimum value of 95.7% (Gregoire model) and a maximum val</w:delText>
        </w:r>
        <w:r w:rsidR="000C54D9" w:rsidDel="00204DD5">
          <w:rPr>
            <w:lang w:val="en-US"/>
          </w:rPr>
          <w:delText xml:space="preserve">ue of 98.7% (Ulldemolins model) </w:delText>
        </w:r>
        <w:r w:rsidR="00750FDF" w:rsidDel="00204DD5">
          <w:rPr>
            <w:rFonts w:cstheme="minorHAnsi"/>
            <w:lang w:val="en-US"/>
          </w:rPr>
          <w:delText xml:space="preserve">(Figure </w:delText>
        </w:r>
        <w:r w:rsidR="0086547B" w:rsidDel="00204DD5">
          <w:rPr>
            <w:rFonts w:cstheme="minorHAnsi"/>
            <w:lang w:val="en-US"/>
          </w:rPr>
          <w:delText>2A</w:delText>
        </w:r>
        <w:r w:rsidR="00750FDF" w:rsidDel="00204DD5">
          <w:rPr>
            <w:rFonts w:cstheme="minorHAnsi"/>
            <w:lang w:val="en-US"/>
          </w:rPr>
          <w:delText>)</w:delText>
        </w:r>
        <w:r w:rsidR="00241D93" w:rsidDel="00204DD5">
          <w:rPr>
            <w:rFonts w:cstheme="minorHAnsi"/>
            <w:lang w:val="en-US"/>
          </w:rPr>
          <w:delText xml:space="preserve">. </w:delText>
        </w:r>
        <w:r w:rsidR="000C54D9" w:rsidRPr="000C54D9" w:rsidDel="00204DD5">
          <w:rPr>
            <w:rFonts w:cstheme="minorHAnsi"/>
            <w:lang w:val="en-US"/>
          </w:rPr>
          <w:delText xml:space="preserve">For a PD target of fT &gt; </w:delText>
        </w:r>
      </w:del>
      <w:del w:id="573" w:author="Thomas Duflot" w:date="2024-11-13T17:59:00Z">
        <w:r w:rsidR="000C54D9" w:rsidRPr="000C54D9" w:rsidDel="00204DD5">
          <w:rPr>
            <w:rFonts w:cstheme="minorHAnsi"/>
            <w:lang w:val="en-US"/>
          </w:rPr>
          <w:delText>4</w:delText>
        </w:r>
        <w:r w:rsidR="00102890" w:rsidDel="00204DD5">
          <w:rPr>
            <w:rFonts w:cstheme="minorHAnsi"/>
            <w:lang w:val="en-US"/>
          </w:rPr>
          <w:delText xml:space="preserve"> </w:delText>
        </w:r>
      </w:del>
      <w:del w:id="574" w:author="Thomas Duflot" w:date="2024-11-13T18:01:00Z">
        <w:r w:rsidR="00C06FDF" w:rsidDel="00204DD5">
          <w:rPr>
            <w:rFonts w:cstheme="minorHAnsi"/>
            <w:lang w:val="en-US"/>
          </w:rPr>
          <w:delText>MIC 100%,</w:delText>
        </w:r>
        <w:r w:rsidR="000C54D9" w:rsidRPr="000C54D9" w:rsidDel="00204DD5">
          <w:rPr>
            <w:rFonts w:cstheme="minorHAnsi"/>
            <w:lang w:val="en-US"/>
          </w:rPr>
          <w:delText xml:space="preserve"> the mean </w:delText>
        </w:r>
      </w:del>
      <w:del w:id="575" w:author="Thomas Duflot" w:date="2024-11-13T17:59:00Z">
        <w:r w:rsidR="000C54D9" w:rsidRPr="000C54D9" w:rsidDel="00204DD5">
          <w:rPr>
            <w:rFonts w:cstheme="minorHAnsi"/>
            <w:lang w:val="en-US"/>
          </w:rPr>
          <w:delText xml:space="preserve">frequency of </w:delText>
        </w:r>
      </w:del>
      <w:del w:id="576" w:author="Thomas Duflot" w:date="2024-11-13T18:01:00Z">
        <w:r w:rsidR="000C54D9" w:rsidRPr="000C54D9" w:rsidDel="00204DD5">
          <w:rPr>
            <w:rFonts w:cstheme="minorHAnsi"/>
            <w:lang w:val="en-US"/>
          </w:rPr>
          <w:delText>TA was 86.4±9.7%</w:delText>
        </w:r>
      </w:del>
      <w:del w:id="577" w:author="Thomas Duflot" w:date="2024-11-13T17:59:00Z">
        <w:r w:rsidR="000C54D9" w:rsidRPr="000C54D9" w:rsidDel="00204DD5">
          <w:rPr>
            <w:rFonts w:cstheme="minorHAnsi"/>
            <w:lang w:val="en-US"/>
          </w:rPr>
          <w:delText>. The</w:delText>
        </w:r>
      </w:del>
      <w:del w:id="578" w:author="Thomas Duflot" w:date="2024-11-13T18:01:00Z">
        <w:r w:rsidR="000C54D9" w:rsidRPr="000C54D9" w:rsidDel="00204DD5">
          <w:rPr>
            <w:rFonts w:cstheme="minorHAnsi"/>
            <w:lang w:val="en-US"/>
          </w:rPr>
          <w:delText xml:space="preserve"> minimum value </w:delText>
        </w:r>
      </w:del>
      <w:del w:id="579" w:author="Thomas Duflot" w:date="2024-11-13T17:59:00Z">
        <w:r w:rsidR="000C54D9" w:rsidRPr="000C54D9" w:rsidDel="00204DD5">
          <w:rPr>
            <w:rFonts w:cstheme="minorHAnsi"/>
            <w:lang w:val="en-US"/>
          </w:rPr>
          <w:delText xml:space="preserve">was </w:delText>
        </w:r>
      </w:del>
      <w:del w:id="580" w:author="Thomas Duflot" w:date="2024-11-13T18:01:00Z">
        <w:r w:rsidR="000C54D9" w:rsidRPr="000C54D9" w:rsidDel="00204DD5">
          <w:rPr>
            <w:rFonts w:cstheme="minorHAnsi"/>
            <w:lang w:val="en-US"/>
          </w:rPr>
          <w:delText xml:space="preserve">67.8% (Gregoire model), and </w:delText>
        </w:r>
      </w:del>
      <w:del w:id="581" w:author="Thomas Duflot" w:date="2024-11-13T17:59:00Z">
        <w:r w:rsidR="000C54D9" w:rsidRPr="000C54D9" w:rsidDel="00204DD5">
          <w:rPr>
            <w:rFonts w:cstheme="minorHAnsi"/>
            <w:lang w:val="en-US"/>
          </w:rPr>
          <w:delText xml:space="preserve">the </w:delText>
        </w:r>
      </w:del>
      <w:del w:id="582" w:author="Thomas Duflot" w:date="2024-11-13T18:01:00Z">
        <w:r w:rsidR="000C54D9" w:rsidRPr="000C54D9" w:rsidDel="00204DD5">
          <w:rPr>
            <w:rFonts w:cstheme="minorHAnsi"/>
            <w:lang w:val="en-US"/>
          </w:rPr>
          <w:delText xml:space="preserve">maximum value </w:delText>
        </w:r>
      </w:del>
      <w:del w:id="583" w:author="Thomas Duflot" w:date="2024-11-13T17:59:00Z">
        <w:r w:rsidR="000C54D9" w:rsidRPr="000C54D9" w:rsidDel="00204DD5">
          <w:rPr>
            <w:rFonts w:cstheme="minorHAnsi"/>
            <w:lang w:val="en-US"/>
          </w:rPr>
          <w:delText xml:space="preserve">was </w:delText>
        </w:r>
      </w:del>
      <w:del w:id="584" w:author="Thomas Duflot" w:date="2024-11-13T18:01:00Z">
        <w:r w:rsidR="000C54D9" w:rsidRPr="000C54D9" w:rsidDel="00204DD5">
          <w:rPr>
            <w:rFonts w:cstheme="minorHAnsi"/>
            <w:lang w:val="en-US"/>
          </w:rPr>
          <w:delText xml:space="preserve">97.3% (Ulldemolins model) (Figure </w:delText>
        </w:r>
      </w:del>
      <w:del w:id="585" w:author="Thomas Duflot" w:date="2024-11-13T17:59:00Z">
        <w:r w:rsidR="0086547B" w:rsidDel="00204DD5">
          <w:rPr>
            <w:rFonts w:cstheme="minorHAnsi"/>
            <w:lang w:val="en-US"/>
          </w:rPr>
          <w:delText>2A</w:delText>
        </w:r>
      </w:del>
      <w:del w:id="586" w:author="Thomas Duflot" w:date="2024-11-13T18:01:00Z">
        <w:r w:rsidR="000C54D9" w:rsidRPr="000C54D9" w:rsidDel="00204DD5">
          <w:rPr>
            <w:rFonts w:cstheme="minorHAnsi"/>
            <w:lang w:val="en-US"/>
          </w:rPr>
          <w:delText xml:space="preserve">). </w:delText>
        </w:r>
        <w:r w:rsidR="00C06FDF" w:rsidDel="00204DD5">
          <w:rPr>
            <w:rFonts w:cstheme="minorHAnsi"/>
            <w:lang w:val="en-US"/>
          </w:rPr>
          <w:delText>C</w:delText>
        </w:r>
        <w:r w:rsidR="000C54D9" w:rsidRPr="000C54D9" w:rsidDel="00204DD5">
          <w:rPr>
            <w:rFonts w:cstheme="minorHAnsi"/>
            <w:lang w:val="en-US"/>
          </w:rPr>
          <w:delText xml:space="preserve">oncordance matrix between </w:delText>
        </w:r>
        <w:r w:rsidR="00102890" w:rsidDel="00204DD5">
          <w:rPr>
            <w:rFonts w:cstheme="minorHAnsi"/>
            <w:lang w:val="en-US"/>
          </w:rPr>
          <w:delText xml:space="preserve">models for a PD target of fT &gt; </w:delText>
        </w:r>
        <w:r w:rsidR="000C54D9" w:rsidRPr="000C54D9" w:rsidDel="00204DD5">
          <w:rPr>
            <w:rFonts w:cstheme="minorHAnsi"/>
            <w:lang w:val="en-US"/>
          </w:rPr>
          <w:delText>MIC 100% indicated a high degree of concordance (&gt;97%)</w:delText>
        </w:r>
        <w:r w:rsidR="0086547B" w:rsidDel="00204DD5">
          <w:rPr>
            <w:rFonts w:cstheme="minorHAnsi"/>
            <w:lang w:val="en-US"/>
          </w:rPr>
          <w:delText xml:space="preserve"> (Figure </w:delText>
        </w:r>
      </w:del>
      <w:del w:id="587" w:author="Thomas Duflot" w:date="2024-11-13T18:00:00Z">
        <w:r w:rsidR="0086547B" w:rsidDel="00204DD5">
          <w:rPr>
            <w:rFonts w:cstheme="minorHAnsi"/>
            <w:lang w:val="en-US"/>
          </w:rPr>
          <w:delText>2B</w:delText>
        </w:r>
      </w:del>
      <w:del w:id="588" w:author="Thomas Duflot" w:date="2024-11-13T18:01:00Z">
        <w:r w:rsidR="0086547B" w:rsidDel="00204DD5">
          <w:rPr>
            <w:rFonts w:cstheme="minorHAnsi"/>
            <w:lang w:val="en-US"/>
          </w:rPr>
          <w:delText>)</w:delText>
        </w:r>
        <w:r w:rsidR="000C54D9" w:rsidRPr="000C54D9" w:rsidDel="00204DD5">
          <w:rPr>
            <w:rFonts w:cstheme="minorHAnsi"/>
            <w:lang w:val="en-US"/>
          </w:rPr>
          <w:delText xml:space="preserve">. However, the concordance matrix for a PD target of fT &gt; </w:delText>
        </w:r>
      </w:del>
      <w:del w:id="589" w:author="Thomas Duflot" w:date="2024-11-13T18:00:00Z">
        <w:r w:rsidR="000C54D9" w:rsidRPr="000C54D9" w:rsidDel="00204DD5">
          <w:rPr>
            <w:rFonts w:cstheme="minorHAnsi"/>
            <w:lang w:val="en-US"/>
          </w:rPr>
          <w:delText>4</w:delText>
        </w:r>
        <w:r w:rsidR="00102890" w:rsidDel="00204DD5">
          <w:rPr>
            <w:rFonts w:cstheme="minorHAnsi"/>
            <w:lang w:val="en-US"/>
          </w:rPr>
          <w:delText xml:space="preserve"> </w:delText>
        </w:r>
      </w:del>
      <w:del w:id="590" w:author="Thomas Duflot" w:date="2024-11-13T18:01:00Z">
        <w:r w:rsidR="000C54D9" w:rsidRPr="000C54D9" w:rsidDel="00204DD5">
          <w:rPr>
            <w:rFonts w:cstheme="minorHAnsi"/>
            <w:lang w:val="en-US"/>
          </w:rPr>
          <w:delText xml:space="preserve">MIC 100% revealed </w:delText>
        </w:r>
        <w:r w:rsidR="00102890" w:rsidDel="00204DD5">
          <w:rPr>
            <w:rFonts w:cstheme="minorHAnsi"/>
            <w:lang w:val="en-US"/>
          </w:rPr>
          <w:delText>3</w:delText>
        </w:r>
        <w:r w:rsidR="000C54D9" w:rsidRPr="000C54D9" w:rsidDel="00204DD5">
          <w:rPr>
            <w:rFonts w:cstheme="minorHAnsi"/>
            <w:lang w:val="en-US"/>
          </w:rPr>
          <w:delText xml:space="preserve"> distinct blocks: Gregoire and Heffernan models (93%), Standing and Ulld</w:delText>
        </w:r>
        <w:r w:rsidR="00102890" w:rsidDel="00204DD5">
          <w:rPr>
            <w:rFonts w:cstheme="minorHAnsi"/>
            <w:lang w:val="en-US"/>
          </w:rPr>
          <w:delText xml:space="preserve">emolins models (99%), and </w:delText>
        </w:r>
        <w:r w:rsidR="000C54D9" w:rsidRPr="000C54D9" w:rsidDel="00204DD5">
          <w:rPr>
            <w:rFonts w:cstheme="minorHAnsi"/>
            <w:lang w:val="en-US"/>
          </w:rPr>
          <w:delText xml:space="preserve">Hartman, Gijsen, Dreesen, Leegwater, and Bos models (≥96%) (Figure </w:delText>
        </w:r>
      </w:del>
      <w:del w:id="591" w:author="Thomas Duflot" w:date="2024-11-13T18:00:00Z">
        <w:r w:rsidR="0086547B" w:rsidDel="00204DD5">
          <w:rPr>
            <w:rFonts w:cstheme="minorHAnsi"/>
            <w:lang w:val="en-US"/>
          </w:rPr>
          <w:delText>2C</w:delText>
        </w:r>
      </w:del>
      <w:del w:id="592" w:author="Thomas Duflot" w:date="2024-11-13T18:01:00Z">
        <w:r w:rsidR="000C54D9" w:rsidRPr="000C54D9" w:rsidDel="00204DD5">
          <w:rPr>
            <w:rFonts w:cstheme="minorHAnsi"/>
            <w:lang w:val="en-US"/>
          </w:rPr>
          <w:delText>).</w:delText>
        </w:r>
      </w:del>
    </w:p>
    <w:p w14:paraId="4FDDBC25" w14:textId="02439646" w:rsidR="000C4AC2" w:rsidRDefault="000C4AC2" w:rsidP="002010A1">
      <w:pPr>
        <w:spacing w:line="480" w:lineRule="auto"/>
        <w:ind w:firstLine="708"/>
        <w:jc w:val="both"/>
        <w:rPr>
          <w:ins w:id="593" w:author="Thomas Duflot" w:date="2024-11-13T18:12:00Z"/>
          <w:rFonts w:cstheme="minorHAnsi"/>
          <w:lang w:val="en-US"/>
        </w:rPr>
      </w:pPr>
      <w:ins w:id="594" w:author="Thomas Duflot" w:date="2024-11-13T18:12:00Z">
        <w:r w:rsidRPr="000C4AC2">
          <w:rPr>
            <w:rFonts w:cstheme="minorHAnsi"/>
            <w:lang w:val="en-US"/>
          </w:rPr>
          <w:t>In addition, clinical, demographic, and biological data from the retrospective cohort were analyzed as predictors of CEF</w:t>
        </w:r>
        <w:r w:rsidRPr="000C4AC2">
          <w:rPr>
            <w:rFonts w:cstheme="minorHAnsi"/>
            <w:vertAlign w:val="subscript"/>
            <w:lang w:val="en-US"/>
            <w:rPrChange w:id="595" w:author="Thomas Duflot" w:date="2024-11-13T18:12:00Z">
              <w:rPr>
                <w:rFonts w:cstheme="minorHAnsi"/>
                <w:lang w:val="en-US"/>
              </w:rPr>
            </w:rPrChange>
          </w:rPr>
          <w:t>tot</w:t>
        </w:r>
        <w:r w:rsidRPr="000C4AC2">
          <w:rPr>
            <w:rFonts w:cstheme="minorHAnsi"/>
            <w:lang w:val="en-US"/>
          </w:rPr>
          <w:t xml:space="preserve"> concentration at trough. Simple linear mixed-effects regression identified age (p=0.033), intake dose (p&lt;0.001), daily dose (p=0.001), albumin (p=0.002), and creatininemia (p=0.021) as significant predictors. After integrating these predictors into a full model and applying backward variable selection, the final model retained age (p=0.005), daily dose (p&lt;0.001), albumin (p=0.009), and creatininemia (p&lt;0.001) as key predictors of </w:t>
        </w:r>
      </w:ins>
      <w:ins w:id="596" w:author="Thomas Duflot" w:date="2024-11-13T18:13:00Z">
        <w:r w:rsidRPr="000C4AC2">
          <w:rPr>
            <w:rFonts w:cstheme="minorHAnsi"/>
            <w:lang w:val="en-US"/>
          </w:rPr>
          <w:t>CEF</w:t>
        </w:r>
        <w:r w:rsidRPr="008035F0">
          <w:rPr>
            <w:rFonts w:cstheme="minorHAnsi"/>
            <w:vertAlign w:val="subscript"/>
            <w:lang w:val="en-US"/>
          </w:rPr>
          <w:t>tot</w:t>
        </w:r>
        <w:r w:rsidRPr="000C4AC2">
          <w:rPr>
            <w:rFonts w:cstheme="minorHAnsi"/>
            <w:lang w:val="en-US"/>
          </w:rPr>
          <w:t xml:space="preserve"> </w:t>
        </w:r>
      </w:ins>
      <w:ins w:id="597" w:author="Thomas Duflot" w:date="2024-11-13T18:12:00Z">
        <w:r w:rsidRPr="000C4AC2">
          <w:rPr>
            <w:rFonts w:cstheme="minorHAnsi"/>
            <w:lang w:val="en-US"/>
          </w:rPr>
          <w:t>concentration at trough (Table 4).</w:t>
        </w:r>
      </w:ins>
    </w:p>
    <w:p w14:paraId="3A227846" w14:textId="4EEC0738" w:rsidR="00096C01" w:rsidDel="000C4AC2" w:rsidRDefault="000C54D9" w:rsidP="002010A1">
      <w:pPr>
        <w:spacing w:line="480" w:lineRule="auto"/>
        <w:ind w:firstLine="708"/>
        <w:jc w:val="both"/>
        <w:rPr>
          <w:del w:id="598" w:author="Thomas Duflot" w:date="2024-11-13T18:12:00Z"/>
          <w:rFonts w:cstheme="minorHAnsi"/>
          <w:lang w:val="en-US"/>
        </w:rPr>
      </w:pPr>
      <w:del w:id="599" w:author="Thomas Duflot" w:date="2024-11-13T18:12:00Z">
        <w:r w:rsidRPr="000C54D9" w:rsidDel="000C4AC2">
          <w:rPr>
            <w:rFonts w:cstheme="minorHAnsi"/>
            <w:lang w:val="en-US"/>
          </w:rPr>
          <w:delText>Additionally, clinical, demographic, and biological data from the retrospective cohort were analyzed as predictors of CEF</w:delText>
        </w:r>
        <w:r w:rsidRPr="000C4AC2" w:rsidDel="000C4AC2">
          <w:rPr>
            <w:rFonts w:cstheme="minorHAnsi"/>
            <w:vertAlign w:val="subscript"/>
            <w:lang w:val="en-US"/>
            <w:rPrChange w:id="600" w:author="Thomas Duflot" w:date="2024-11-13T18:11:00Z">
              <w:rPr>
                <w:rFonts w:cstheme="minorHAnsi"/>
                <w:lang w:val="en-US"/>
              </w:rPr>
            </w:rPrChange>
          </w:rPr>
          <w:delText>t</w:delText>
        </w:r>
        <w:r w:rsidRPr="000C54D9" w:rsidDel="000C4AC2">
          <w:rPr>
            <w:rFonts w:cstheme="minorHAnsi"/>
            <w:lang w:val="en-US"/>
          </w:rPr>
          <w:delText xml:space="preserve"> concentration at trough. Simple linear mixed effects regression identified age (p=0.033), intake dose (p&lt;0.001), daily dose (p=0.001), albumin (p=0.002), and creatininemia (p=0.021) as significant predictors. The integration of these predictors into a full model with backward variable selection yielded a final model with age (p=0.005), daily dose (p&lt;0.001), albumin (p=0.009), and creatininemia (p&lt;0.001) as predictors of CEF</w:delText>
        </w:r>
        <w:r w:rsidRPr="000C4AC2" w:rsidDel="000C4AC2">
          <w:rPr>
            <w:rFonts w:cstheme="minorHAnsi"/>
            <w:vertAlign w:val="subscript"/>
            <w:lang w:val="en-US"/>
            <w:rPrChange w:id="601" w:author="Thomas Duflot" w:date="2024-11-13T18:12:00Z">
              <w:rPr>
                <w:rFonts w:cstheme="minorHAnsi"/>
                <w:lang w:val="en-US"/>
              </w:rPr>
            </w:rPrChange>
          </w:rPr>
          <w:delText>t</w:delText>
        </w:r>
        <w:r w:rsidRPr="000C54D9" w:rsidDel="000C4AC2">
          <w:rPr>
            <w:rFonts w:cstheme="minorHAnsi"/>
            <w:lang w:val="en-US"/>
          </w:rPr>
          <w:delText xml:space="preserve"> concentration at trough </w:delText>
        </w:r>
        <w:r w:rsidR="00731112" w:rsidDel="000C4AC2">
          <w:rPr>
            <w:rFonts w:cstheme="minorHAnsi"/>
            <w:lang w:val="en-US"/>
          </w:rPr>
          <w:delText>(Table 4).</w:delText>
        </w:r>
      </w:del>
    </w:p>
    <w:p w14:paraId="4B344496" w14:textId="77777777" w:rsidR="000C4AC2" w:rsidRDefault="000C4AC2" w:rsidP="000C54D9">
      <w:pPr>
        <w:spacing w:line="480" w:lineRule="auto"/>
        <w:ind w:firstLine="708"/>
        <w:jc w:val="both"/>
        <w:rPr>
          <w:ins w:id="602" w:author="Thomas Duflot" w:date="2024-11-13T18:15:00Z"/>
          <w:rFonts w:cstheme="minorHAnsi"/>
          <w:lang w:val="en-US"/>
        </w:rPr>
      </w:pPr>
      <w:ins w:id="603" w:author="Thomas Duflot" w:date="2024-11-13T18:14:00Z">
        <w:r w:rsidRPr="000C4AC2">
          <w:rPr>
            <w:rFonts w:cstheme="minorHAnsi"/>
            <w:lang w:val="en-US"/>
          </w:rPr>
          <w:t>ANOVA revealed that CEF</w:t>
        </w:r>
        <w:r w:rsidRPr="008035F0">
          <w:rPr>
            <w:rFonts w:cstheme="minorHAnsi"/>
            <w:vertAlign w:val="subscript"/>
            <w:lang w:val="en-US"/>
          </w:rPr>
          <w:t>tot</w:t>
        </w:r>
        <w:r w:rsidRPr="000C4AC2">
          <w:rPr>
            <w:rFonts w:cstheme="minorHAnsi"/>
            <w:lang w:val="en-US"/>
          </w:rPr>
          <w:t xml:space="preserve"> trough concentrations increased with higher dosing regimens. Mean CEF</w:t>
        </w:r>
        <w:r w:rsidRPr="008035F0">
          <w:rPr>
            <w:rFonts w:cstheme="minorHAnsi"/>
            <w:vertAlign w:val="subscript"/>
            <w:lang w:val="en-US"/>
          </w:rPr>
          <w:t>tot</w:t>
        </w:r>
        <w:r w:rsidRPr="000C4AC2">
          <w:rPr>
            <w:rFonts w:cstheme="minorHAnsi"/>
            <w:lang w:val="en-US"/>
          </w:rPr>
          <w:t xml:space="preserve"> </w:t>
        </w:r>
        <w:r>
          <w:rPr>
            <w:rFonts w:cstheme="minorHAnsi"/>
            <w:lang w:val="en-US"/>
          </w:rPr>
          <w:t xml:space="preserve">trough </w:t>
        </w:r>
        <w:r w:rsidRPr="000C4AC2">
          <w:rPr>
            <w:rFonts w:cstheme="minorHAnsi"/>
            <w:lang w:val="en-US"/>
          </w:rPr>
          <w:t xml:space="preserve">concentrations were 52.6±33.5 mg/L for the 1g x1/day regimen, 62.9±44.6 mg/L for 2g x1/day, 84.2±38.5 mg/L for 1g x2/day, and 126.3±69.1 mg/L for 2g x2/day (Figure 4). The 2g x2/day regimen showed significantly higher </w:t>
        </w:r>
      </w:ins>
      <w:ins w:id="604" w:author="Thomas Duflot" w:date="2024-11-13T18:15:00Z">
        <w:r w:rsidRPr="000C4AC2">
          <w:rPr>
            <w:rFonts w:cstheme="minorHAnsi"/>
            <w:lang w:val="en-US"/>
          </w:rPr>
          <w:t>CEF</w:t>
        </w:r>
        <w:r w:rsidRPr="008035F0">
          <w:rPr>
            <w:rFonts w:cstheme="minorHAnsi"/>
            <w:vertAlign w:val="subscript"/>
            <w:lang w:val="en-US"/>
          </w:rPr>
          <w:t>tot</w:t>
        </w:r>
      </w:ins>
      <w:ins w:id="605" w:author="Thomas Duflot" w:date="2024-11-13T18:14:00Z">
        <w:r w:rsidRPr="000C4AC2">
          <w:rPr>
            <w:rFonts w:cstheme="minorHAnsi"/>
            <w:lang w:val="en-US"/>
          </w:rPr>
          <w:t xml:space="preserve"> trough concentrations than the other dosing regimens (p&lt;0.001). Notably, the 1g x2/day regimen produced higher </w:t>
        </w:r>
      </w:ins>
      <w:ins w:id="606" w:author="Thomas Duflot" w:date="2024-11-13T18:15:00Z">
        <w:r w:rsidRPr="000C4AC2">
          <w:rPr>
            <w:rFonts w:cstheme="minorHAnsi"/>
            <w:lang w:val="en-US"/>
          </w:rPr>
          <w:t>CEF</w:t>
        </w:r>
        <w:r w:rsidRPr="008035F0">
          <w:rPr>
            <w:rFonts w:cstheme="minorHAnsi"/>
            <w:vertAlign w:val="subscript"/>
            <w:lang w:val="en-US"/>
          </w:rPr>
          <w:t>tot</w:t>
        </w:r>
        <w:r w:rsidRPr="000C4AC2">
          <w:rPr>
            <w:rFonts w:cstheme="minorHAnsi"/>
            <w:lang w:val="en-US"/>
          </w:rPr>
          <w:t xml:space="preserve"> </w:t>
        </w:r>
      </w:ins>
      <w:ins w:id="607" w:author="Thomas Duflot" w:date="2024-11-13T18:14:00Z">
        <w:r w:rsidRPr="000C4AC2">
          <w:rPr>
            <w:rFonts w:cstheme="minorHAnsi"/>
            <w:lang w:val="en-US"/>
          </w:rPr>
          <w:t>trough concentrations than both the 2g x1/day regimen (p=0.029) and the 1g x1/day regimen (p&lt;0.001). However, no statistically significant difference was observed between the 1g x1/day and 2g x1/day regimens (p=0.522) (Figure 4).</w:t>
        </w:r>
      </w:ins>
    </w:p>
    <w:p w14:paraId="31397187" w14:textId="7A7A91B2" w:rsidR="004B24CB" w:rsidDel="000C4AC2" w:rsidRDefault="000C54D9" w:rsidP="002010A1">
      <w:pPr>
        <w:spacing w:line="480" w:lineRule="auto"/>
        <w:ind w:firstLine="708"/>
        <w:jc w:val="both"/>
        <w:rPr>
          <w:del w:id="608" w:author="Thomas Duflot" w:date="2024-11-13T18:14:00Z"/>
          <w:lang w:val="en-US"/>
        </w:rPr>
      </w:pPr>
      <w:del w:id="609" w:author="Thomas Duflot" w:date="2024-11-13T18:14:00Z">
        <w:r w:rsidRPr="000C54D9" w:rsidDel="000C4AC2">
          <w:rPr>
            <w:lang w:val="en-US"/>
          </w:rPr>
          <w:delText xml:space="preserve">ANOVA demonstrated that </w:delText>
        </w:r>
      </w:del>
      <w:del w:id="610" w:author="Thomas Duflot" w:date="2024-11-13T18:13:00Z">
        <w:r w:rsidRPr="000C54D9" w:rsidDel="000C4AC2">
          <w:rPr>
            <w:lang w:val="en-US"/>
          </w:rPr>
          <w:delText xml:space="preserve">CEFt </w:delText>
        </w:r>
      </w:del>
      <w:del w:id="611" w:author="Thomas Duflot" w:date="2024-11-13T18:14:00Z">
        <w:r w:rsidRPr="000C54D9" w:rsidDel="000C4AC2">
          <w:rPr>
            <w:lang w:val="en-US"/>
          </w:rPr>
          <w:delText xml:space="preserve">trough concentrations increased with dosing regimen. The mean </w:delText>
        </w:r>
      </w:del>
      <w:del w:id="612" w:author="Thomas Duflot" w:date="2024-11-13T18:13:00Z">
        <w:r w:rsidRPr="000C54D9" w:rsidDel="000C4AC2">
          <w:rPr>
            <w:lang w:val="en-US"/>
          </w:rPr>
          <w:delText xml:space="preserve">CEFt </w:delText>
        </w:r>
      </w:del>
      <w:del w:id="613" w:author="Thomas Duflot" w:date="2024-11-13T18:14:00Z">
        <w:r w:rsidRPr="000C54D9" w:rsidDel="000C4AC2">
          <w:rPr>
            <w:lang w:val="en-US"/>
          </w:rPr>
          <w:delText>concentrations were 52.6±33.5 mg/L for 1g x1 /day, 62.9±44.6 mg/L for 2g x1 /day, 84.2±38.5 mg/L for 1g x2 /day, and 126.3±69</w:delText>
        </w:r>
        <w:r w:rsidR="00E17941" w:rsidDel="000C4AC2">
          <w:rPr>
            <w:lang w:val="en-US"/>
          </w:rPr>
          <w:delText xml:space="preserve">.1 mg/L for 2g x2 /day (Figure </w:delText>
        </w:r>
      </w:del>
      <w:del w:id="614" w:author="Thomas Duflot" w:date="2024-11-13T18:13:00Z">
        <w:r w:rsidR="00E17941" w:rsidDel="000C4AC2">
          <w:rPr>
            <w:lang w:val="en-US"/>
          </w:rPr>
          <w:delText>3</w:delText>
        </w:r>
      </w:del>
      <w:del w:id="615" w:author="Thomas Duflot" w:date="2024-11-13T18:14:00Z">
        <w:r w:rsidRPr="000C54D9" w:rsidDel="000C4AC2">
          <w:rPr>
            <w:lang w:val="en-US"/>
          </w:rPr>
          <w:delText xml:space="preserve">). Significantly higher </w:delText>
        </w:r>
      </w:del>
      <w:del w:id="616" w:author="Thomas Duflot" w:date="2024-11-13T18:13:00Z">
        <w:r w:rsidRPr="000C54D9" w:rsidDel="000C4AC2">
          <w:rPr>
            <w:lang w:val="en-US"/>
          </w:rPr>
          <w:delText xml:space="preserve">CEFt </w:delText>
        </w:r>
      </w:del>
      <w:del w:id="617" w:author="Thomas Duflot" w:date="2024-11-13T18:14:00Z">
        <w:r w:rsidRPr="000C54D9" w:rsidDel="000C4AC2">
          <w:rPr>
            <w:lang w:val="en-US"/>
          </w:rPr>
          <w:delText>trough concentrations were observed for the 2g x2 /day regimen when compared to other dosing regimens (p&lt;0.001). Interestingly, the 1g x2 /day regimen exhibited higher CEFt trough concentrations than 2g x1 /day (p=0.029) and 1g x1 /day (p&lt;0.001), but no statistically significant differences were noted between 1g x1 /day and 2g x1 /day (p=0.522)</w:delText>
        </w:r>
        <w:r w:rsidDel="000C4AC2">
          <w:rPr>
            <w:lang w:val="en-US"/>
          </w:rPr>
          <w:delText xml:space="preserve"> (Figure </w:delText>
        </w:r>
      </w:del>
      <w:del w:id="618" w:author="Thomas Duflot" w:date="2024-11-13T18:13:00Z">
        <w:r w:rsidR="0086547B" w:rsidDel="000C4AC2">
          <w:rPr>
            <w:lang w:val="en-US"/>
          </w:rPr>
          <w:delText>3</w:delText>
        </w:r>
      </w:del>
      <w:del w:id="619" w:author="Thomas Duflot" w:date="2024-11-13T18:14:00Z">
        <w:r w:rsidDel="000C4AC2">
          <w:rPr>
            <w:lang w:val="en-US"/>
          </w:rPr>
          <w:delText>).</w:delText>
        </w:r>
      </w:del>
    </w:p>
    <w:p w14:paraId="0597D6A4" w14:textId="16D3619D" w:rsidR="000C4AC2" w:rsidRDefault="000C4AC2" w:rsidP="008F0A59">
      <w:pPr>
        <w:spacing w:line="480" w:lineRule="auto"/>
        <w:rPr>
          <w:ins w:id="620" w:author="Thomas Duflot" w:date="2024-11-13T21:08:00Z"/>
          <w:lang w:val="en-US"/>
        </w:rPr>
      </w:pPr>
      <w:ins w:id="621" w:author="Thomas Duflot" w:date="2024-11-13T18:19:00Z">
        <w:r w:rsidRPr="000C4AC2">
          <w:rPr>
            <w:lang w:val="en-US"/>
          </w:rPr>
          <w:t xml:space="preserve">PTA curves further supported these findings, showing that increased dosing improved PTA. Notably, the 1g x2/day regimen achieved higher PTA than the 2g x1/day regimen. The model used to predict CEF&lt;sub&gt;u&lt;/sub&gt; had a marked impact on PTA for each dosing regimen. The MIC range covered adequately (PTA &gt; 90%) for a 1g once-daily dose varied significantly, from 1 mg/L (Gregoire model) to 8 mg/L (Ulldemolins model) for the same plasma </w:t>
        </w:r>
        <w:r w:rsidRPr="000C4AC2">
          <w:rPr>
            <w:rFonts w:cstheme="minorHAnsi"/>
            <w:lang w:val="en-US"/>
          </w:rPr>
          <w:t>CEF</w:t>
        </w:r>
        <w:r w:rsidRPr="008035F0">
          <w:rPr>
            <w:rFonts w:cstheme="minorHAnsi"/>
            <w:vertAlign w:val="subscript"/>
            <w:lang w:val="en-US"/>
          </w:rPr>
          <w:t>tot</w:t>
        </w:r>
        <w:r w:rsidRPr="000C4AC2">
          <w:rPr>
            <w:lang w:val="en-US"/>
          </w:rPr>
          <w:t xml:space="preserve"> concentration. Increasing the dosing regimen generally elevated the </w:t>
        </w:r>
        <w:r w:rsidRPr="000C4AC2">
          <w:rPr>
            <w:rFonts w:cstheme="minorHAnsi"/>
            <w:lang w:val="en-US"/>
          </w:rPr>
          <w:t>CEF</w:t>
        </w:r>
        <w:r w:rsidRPr="008035F0">
          <w:rPr>
            <w:rFonts w:cstheme="minorHAnsi"/>
            <w:vertAlign w:val="subscript"/>
            <w:lang w:val="en-US"/>
          </w:rPr>
          <w:t>tot</w:t>
        </w:r>
        <w:r w:rsidRPr="000C4AC2">
          <w:rPr>
            <w:lang w:val="en-US"/>
          </w:rPr>
          <w:t xml:space="preserve"> trough concentration, resulting in broader coverage of higher MIC values. The 2g twice-daily regimen, for example, provided coverage ranging from just below 4 mg/L (Gregoire model) to 16 mg/L (Standing and Ulldemolins models) (Figure 4).</w:t>
        </w:r>
      </w:ins>
    </w:p>
    <w:p w14:paraId="46547543" w14:textId="77777777" w:rsidR="00417FE7" w:rsidRDefault="00417FE7" w:rsidP="008F0A59">
      <w:pPr>
        <w:spacing w:line="480" w:lineRule="auto"/>
        <w:rPr>
          <w:ins w:id="622" w:author="Thomas Duflot" w:date="2024-11-13T18:19:00Z"/>
          <w:lang w:val="en-US"/>
        </w:rPr>
      </w:pPr>
    </w:p>
    <w:p w14:paraId="3EF77FBD" w14:textId="3DDDEB47" w:rsidR="000C54D9" w:rsidDel="000C4AC2" w:rsidRDefault="000C54D9" w:rsidP="000C54D9">
      <w:pPr>
        <w:spacing w:line="480" w:lineRule="auto"/>
        <w:ind w:firstLine="708"/>
        <w:jc w:val="both"/>
        <w:rPr>
          <w:del w:id="623" w:author="Thomas Duflot" w:date="2024-11-13T18:19:00Z"/>
          <w:lang w:val="en-US"/>
        </w:rPr>
      </w:pPr>
      <w:del w:id="624" w:author="Thomas Duflot" w:date="2024-11-13T18:19:00Z">
        <w:r w:rsidRPr="000C54D9" w:rsidDel="000C4AC2">
          <w:rPr>
            <w:lang w:val="en-US"/>
          </w:rPr>
          <w:delText xml:space="preserve">PTA curves further corroborated these results, showing that increasing dose improved PTA. It is worth noting that 1g </w:delText>
        </w:r>
        <w:r w:rsidR="00102890" w:rsidDel="000C4AC2">
          <w:rPr>
            <w:lang w:val="en-US"/>
          </w:rPr>
          <w:delText>x2 /day</w:delText>
        </w:r>
        <w:r w:rsidRPr="000C54D9" w:rsidDel="000C4AC2">
          <w:rPr>
            <w:lang w:val="en-US"/>
          </w:rPr>
          <w:delText xml:space="preserve"> resulted in higher PTA than 2g </w:delText>
        </w:r>
        <w:r w:rsidR="00102890" w:rsidDel="000C4AC2">
          <w:rPr>
            <w:lang w:val="en-US"/>
          </w:rPr>
          <w:delText>x1/day</w:delText>
        </w:r>
        <w:r w:rsidRPr="000C54D9" w:rsidDel="000C4AC2">
          <w:rPr>
            <w:lang w:val="en-US"/>
          </w:rPr>
          <w:delText xml:space="preserve">. </w:delText>
        </w:r>
        <w:r w:rsidR="00102890" w:rsidDel="000C4AC2">
          <w:rPr>
            <w:lang w:val="en-US"/>
          </w:rPr>
          <w:delText>M</w:delText>
        </w:r>
        <w:r w:rsidRPr="000C54D9" w:rsidDel="000C4AC2">
          <w:rPr>
            <w:lang w:val="en-US"/>
          </w:rPr>
          <w:delText xml:space="preserve">odel used to predict CEFu had a pronounced impact on PTA for each dosing regimen. The range of MIC adequately covered (PTA &gt; 90%) for 1g of CEF once daily varied from 1 mg/L (Gregoire model) to 8 mg/L (Ulldemolins model) for the same plasma CEFt concentration. Increasing the dosing regimen tended to elevate the CEFt trough concentration, resulting in broader coverage of higher MIC values, with the 2g twice daily regimen achieving coverage ranging from slightly below 4mg/L for the Gregoire model to 16 mg/L for the Standing and Ulldemolins models (Figure </w:delText>
        </w:r>
        <w:r w:rsidR="0086547B" w:rsidDel="000C4AC2">
          <w:rPr>
            <w:lang w:val="en-US"/>
          </w:rPr>
          <w:delText>4</w:delText>
        </w:r>
        <w:r w:rsidRPr="000C54D9" w:rsidDel="000C4AC2">
          <w:rPr>
            <w:lang w:val="en-US"/>
          </w:rPr>
          <w:delText>).</w:delText>
        </w:r>
      </w:del>
    </w:p>
    <w:p w14:paraId="29463822" w14:textId="60087182" w:rsidR="00447CAA" w:rsidRDefault="00447CAA" w:rsidP="008F0A59">
      <w:pPr>
        <w:spacing w:line="480" w:lineRule="auto"/>
        <w:rPr>
          <w:b/>
          <w:lang w:val="en-US"/>
        </w:rPr>
      </w:pPr>
      <w:r w:rsidRPr="00245FBC">
        <w:rPr>
          <w:b/>
          <w:lang w:val="en-US"/>
        </w:rPr>
        <w:t xml:space="preserve">Discussion: </w:t>
      </w:r>
    </w:p>
    <w:p w14:paraId="6DF78F55" w14:textId="232B4D31" w:rsidR="000C54D9" w:rsidRDefault="000C54D9" w:rsidP="008F0A59">
      <w:pPr>
        <w:spacing w:line="480" w:lineRule="auto"/>
        <w:ind w:firstLine="708"/>
        <w:jc w:val="both"/>
        <w:rPr>
          <w:lang w:val="en-US"/>
        </w:rPr>
      </w:pPr>
      <w:r w:rsidRPr="000C54D9">
        <w:rPr>
          <w:lang w:val="en-US"/>
        </w:rPr>
        <w:t>The primary aim of the present study was to conduct a comprehensive analysis of literature data concerning CEF</w:t>
      </w:r>
      <w:r w:rsidRPr="000C4AC2">
        <w:rPr>
          <w:vertAlign w:val="subscript"/>
          <w:lang w:val="en-US"/>
          <w:rPrChange w:id="625" w:author="Thomas Duflot" w:date="2024-11-13T18:20:00Z">
            <w:rPr>
              <w:lang w:val="en-US"/>
            </w:rPr>
          </w:rPrChange>
        </w:rPr>
        <w:t>u</w:t>
      </w:r>
      <w:r w:rsidRPr="000C54D9">
        <w:rPr>
          <w:lang w:val="en-US"/>
        </w:rPr>
        <w:t>, both in terms of quantification and modeling, in order to</w:t>
      </w:r>
      <w:ins w:id="626" w:author="Thomas Duflot" w:date="2024-11-13T18:29:00Z">
        <w:r w:rsidR="006955B9">
          <w:rPr>
            <w:lang w:val="en-US"/>
          </w:rPr>
          <w:t xml:space="preserve"> perform an external validation and</w:t>
        </w:r>
      </w:ins>
      <w:ins w:id="627" w:author="Thomas Duflot" w:date="2024-11-13T18:30:00Z">
        <w:r w:rsidR="006955B9">
          <w:rPr>
            <w:lang w:val="en-US"/>
          </w:rPr>
          <w:t xml:space="preserve"> to</w:t>
        </w:r>
      </w:ins>
      <w:r w:rsidRPr="000C54D9">
        <w:rPr>
          <w:lang w:val="en-US"/>
        </w:rPr>
        <w:t xml:space="preserve"> assess its relevance and potential applicability in clinical practice. The study revealed several noteworthy findings, despite the presence of significant limitations.</w:t>
      </w:r>
    </w:p>
    <w:p w14:paraId="7204D19B" w14:textId="521ECCA4" w:rsidR="000C54D9" w:rsidRDefault="000C54D9" w:rsidP="008F0A59">
      <w:pPr>
        <w:spacing w:line="480" w:lineRule="auto"/>
        <w:ind w:firstLine="708"/>
        <w:jc w:val="both"/>
        <w:rPr>
          <w:lang w:val="en-US"/>
        </w:rPr>
      </w:pPr>
      <w:r w:rsidRPr="000C54D9">
        <w:rPr>
          <w:lang w:val="en-US"/>
        </w:rPr>
        <w:t>The literature search yielded a total of nine models for CEF</w:t>
      </w:r>
      <w:r w:rsidRPr="006955B9">
        <w:rPr>
          <w:vertAlign w:val="subscript"/>
          <w:lang w:val="en-US"/>
          <w:rPrChange w:id="628" w:author="Thomas Duflot" w:date="2024-11-13T18:30:00Z">
            <w:rPr>
              <w:lang w:val="en-US"/>
            </w:rPr>
          </w:rPrChange>
        </w:rPr>
        <w:t>u</w:t>
      </w:r>
      <w:r w:rsidRPr="000C54D9">
        <w:rPr>
          <w:lang w:val="en-US"/>
        </w:rPr>
        <w:t xml:space="preserve"> modeling based on CEF</w:t>
      </w:r>
      <w:r w:rsidRPr="006955B9">
        <w:rPr>
          <w:vertAlign w:val="subscript"/>
          <w:lang w:val="en-US"/>
          <w:rPrChange w:id="629" w:author="Thomas Duflot" w:date="2024-11-13T18:30:00Z">
            <w:rPr>
              <w:lang w:val="en-US"/>
            </w:rPr>
          </w:rPrChange>
        </w:rPr>
        <w:t>t</w:t>
      </w:r>
      <w:ins w:id="630" w:author="Thomas Duflot" w:date="2024-11-13T18:30:00Z">
        <w:r w:rsidR="006955B9" w:rsidRPr="006955B9">
          <w:rPr>
            <w:vertAlign w:val="subscript"/>
            <w:lang w:val="en-US"/>
            <w:rPrChange w:id="631" w:author="Thomas Duflot" w:date="2024-11-13T18:30:00Z">
              <w:rPr>
                <w:lang w:val="en-US"/>
              </w:rPr>
            </w:rPrChange>
          </w:rPr>
          <w:t>ot</w:t>
        </w:r>
      </w:ins>
      <w:r w:rsidRPr="000C54D9">
        <w:rPr>
          <w:lang w:val="en-US"/>
        </w:rPr>
        <w:t xml:space="preserve">. It should be noted that </w:t>
      </w:r>
      <w:r w:rsidR="00102890">
        <w:rPr>
          <w:lang w:val="en-US"/>
        </w:rPr>
        <w:t>some</w:t>
      </w:r>
      <w:r w:rsidRPr="000C54D9">
        <w:rPr>
          <w:lang w:val="en-US"/>
        </w:rPr>
        <w:t xml:space="preserve"> data were found to be unsuitable for modeling purposes and were challenging to obtain. Some data were deemed irrelevant</w:t>
      </w:r>
      <w:ins w:id="632" w:author="Thomas Duflot" w:date="2024-11-14T09:09:00Z">
        <w:r w:rsidR="001F5EDC">
          <w:rPr>
            <w:lang w:val="en-US"/>
          </w:rPr>
          <w:t xml:space="preserve"> </w:t>
        </w:r>
      </w:ins>
      <w:r w:rsidR="001F5EDC">
        <w:rPr>
          <w:lang w:val="en-US"/>
        </w:rPr>
        <w:fldChar w:fldCharType="begin"/>
      </w:r>
      <w:r w:rsidR="00073B83">
        <w:rPr>
          <w:lang w:val="en-US"/>
        </w:rPr>
        <w:instrText xml:space="preserve"> ADDIN ZOTERO_ITEM CSL_CITATION {"citationID":"oneEEAa5","properties":{"formattedCitation":"(20)","plainCitation":"(20)","noteIndex":0},"citationItems":[{"id":"yg2Cy3EW/3h9fueKU","uris":["http://zotero.org/users/6270923/items/TAIL4P5N"],"itemData":{"id":"yg2Cy3EW/3h9fueKU","type":"article-journal","abstract":"BACKGROUND: Despite the surge in use of extracorporeal membrane oxygenation (ECMO) in the adult intensive care unit, little guidance is available on the appropriate dosing of antimicrobials in this setting. Ceftriaxone is an antimicrobial with a high affinity to plasma protein, a property identified in the literature as susceptible to sequestration into extracorporeal circuits and hypothesised to require dosage adjustments in this setting.\nOBJECTIVE: The aim of this study was to describe the pharmacokinetics of ceftriaxone and identify the best dosing regimen for critically ill adult patients receiving ECMO.\nMETHODS: Serial blood samples were taken from patients receiving both ECMO and ceftriaxone. Total and unbound drug concentrations were measured in plasma by chromatographic assay and analysed using a population pharmacokinetic approach with Pmetrics®. Dosing simulations were performed to identify the optimal dosing strategy: 60 and 100% of time with free (unbound) drug concentration exceeding the minimum inhibitory concentration (fT&gt;MIC).\nRESULTS: In total, 14 patients were enrolled, of which three were receiving renal replacement therapy (RRT). Total and unbound ceftriaxone was best described in a two-compartment model with total body weight, serum albumin concentrations, creatinine clearance (CrCL), and the presence of RRT included as significant predictors of pharmacokinetics. Patients not on RRT generated a mean renal clearance of 0.90 L/h, non-renal clearance of 0.33 L/h, and central volume of distribution of 7.94 L. Patients on RRT exhibited a mean total clearance of 1.18 L/h. ECMO variables were not significant predictors of ceftriaxone pharmacokinetics. Steady-state dosing simulations found that dosages of 1 g every 12 h and 2 g every 24 h achieved &gt;90% probabilities of target attainment in patients with CrCL of 0 mL/min with RRT and 30 and 100 mL/min and various serum albumin concentrations (17 and 26 g/L).\nCONCLUSIONS: Dosing recommendations for critically ill adult patients not on ECMO appear to be sufficient for patients on ECMO. Patients exhibiting augmented renal clearance (&gt; 130 mL/min) or treatment of less susceptible pathogens may require higher doses, which requires further investigation.","container-title":"Clinical Pharmacokinetics","DOI":"10.1007/s40262-021-01106-x","ISSN":"1179-1926","issue":"6","journalAbbreviation":"Clin Pharmacokinet","language":"eng","note":"PMID: 35253107\nPMCID: PMC9249724","page":"847-856","source":"PubMed","title":"Population Pharmacokinetics and Dosing Simulations of Ceftriaxone in Critically Ill Patients Receiving Extracorporeal Membrane Oxygenation (An ASAP ECMO Study)","volume":"61","author":[{"family":"Cheng","given":"Vesa"},{"family":"Abdul-Aziz","given":"Mohd H."},{"family":"Burrows","given":"Fay"},{"family":"Buscher","given":"Hergen"},{"family":"Cho","given":"Young-Jae"},{"family":"Corley","given":"Amanda"},{"family":"Gilder","given":"Eileen"},{"family":"Kim","given":"Hyung-Sook"},{"family":"Lim","given":"Sung Yoon"},{"family":"McGuinness","given":"Shay"},{"family":"Parke","given":"Rachael"},{"family":"Reynolds","given":"Claire"},{"family":"Rudham","given":"Sam"},{"family":"Wallis","given":"Steven C."},{"family":"Welch","given":"Susan A."},{"family":"Fraser","given":"John F."},{"family":"Shekar","given":"Kiran"},{"family":"Roberts","given":"Jason A."},{"literal":"ASAP ECMO Investigators"}],"issued":{"date-parts":[["2022",6]]}}}],"schema":"https://github.com/citation-style-language/schema/raw/master/csl-citation.json"} </w:instrText>
      </w:r>
      <w:r w:rsidR="001F5EDC">
        <w:rPr>
          <w:lang w:val="en-US"/>
        </w:rPr>
        <w:fldChar w:fldCharType="separate"/>
      </w:r>
      <w:r w:rsidR="00073B83" w:rsidRPr="00073B83">
        <w:rPr>
          <w:rFonts w:ascii="Calibri" w:hAnsi="Calibri" w:cs="Calibri"/>
        </w:rPr>
        <w:t>(20)</w:t>
      </w:r>
      <w:r w:rsidR="001F5EDC">
        <w:rPr>
          <w:lang w:val="en-US"/>
        </w:rPr>
        <w:fldChar w:fldCharType="end"/>
      </w:r>
      <w:ins w:id="633" w:author="Thomas Duflot" w:date="2024-11-14T09:09:00Z">
        <w:r w:rsidR="001F5EDC">
          <w:rPr>
            <w:lang w:val="en-US"/>
          </w:rPr>
          <w:t xml:space="preserve"> </w:t>
        </w:r>
      </w:ins>
      <w:del w:id="634" w:author="Thomas Duflot" w:date="2024-11-14T09:09:00Z">
        <w:r w:rsidR="00C06FDF" w:rsidDel="001F5EDC">
          <w:rPr>
            <w:lang w:val="en-US"/>
          </w:rPr>
          <w:delText xml:space="preserve"> </w:delText>
        </w:r>
      </w:del>
      <w:del w:id="635" w:author="Thomas Duflot" w:date="2024-11-14T09:08:00Z">
        <w:r w:rsidR="009F745B" w:rsidDel="001F5EDC">
          <w:rPr>
            <w:lang w:val="en-US"/>
          </w:rPr>
          <w:fldChar w:fldCharType="begin"/>
        </w:r>
        <w:r w:rsidR="00996066" w:rsidDel="001F5EDC">
          <w:rPr>
            <w:lang w:val="en-US"/>
          </w:rPr>
          <w:delInstrText xml:space="preserve"> ADDIN ZOTERO_ITEM CSL_CITATION {"citationID":"d8rYBGZ9","properties":{"formattedCitation":"\\super 20\\nosupersub{}","plainCitation":"20","noteIndex":0},"citationItems":[{"id":"yg2Cy3EW/3h9fueKU","uris":["http://zotero.org/users/6270923/items/TAIL4P5N"],"itemData":{"id":962,"type":"article-journal","abstract":"BACKGROUND: Despite the surge in use of extracorporeal membrane oxygenation (ECMO) in the adult intensive care unit, little guidance is available on the appropriate dosing of antimicrobials in this setting. Ceftriaxone is an antimicrobial with a high affinity to plasma protein, a property identified in the literature as susceptible to sequestration into extracorporeal circuits and hypothesised to require dosage adjustments in this setting.\nOBJECTIVE: The aim of this study was to describe the pharmacokinetics of ceftriaxone and identify the best dosing regimen for critically ill adult patients receiving ECMO.\nMETHODS: Serial blood samples were taken from patients receiving both ECMO and ceftriaxone. Total and unbound drug concentrations were measured in plasma by chromatographic assay and analysed using a population pharmacokinetic approach with Pmetrics®. Dosing simulations were performed to identify the optimal dosing strategy: 60 and 100% of time with free (unbound) drug concentration exceeding the minimum inhibitory concentration (fT&gt;MIC).\nRESULTS: In total, 14 patients were enrolled, of which three were receiving renal replacement therapy (RRT). Total and unbound ceftriaxone was best described in a two-compartment model with total body weight, serum albumin concentrations, creatinine clearance (CrCL), and the presence of RRT included as significant predictors of pharmacokinetics. Patients not on RRT generated a mean renal clearance of 0.90 L/h, non-renal clearance of 0.33 L/h, and central volume of distribution of 7.94 L. Patients on RRT exhibited a mean total clearance of 1.18 L/h. ECMO variables were not significant predictors of ceftriaxone pharmacokinetics. Steady-state dosing simulations found that dosages of 1 g every 12 h and 2 g every 24 h achieved &gt;90% probabilities of target attainment in patients with CrCL of 0 mL/min with RRT and 30 and 100 mL/min and various serum albumin concentrations (17 and 26 g/L).\nCONCLUSIONS: Dosing recommendations for critically ill adult patients not on ECMO appear to be sufficient for patients on ECMO. Patients exhibiting augmented renal clearance (&gt; 130 mL/min) or treatment of less susceptible pathogens may require higher doses, which requires further investigation.","container-title":"Clinical Pharmacokinetics","DOI":"10.1007/s40262-021-01106-x","ISSN":"1179-1926","issue":"6","journalAbbreviation":"Clin Pharmacokinet","language":"eng","note":"PMID: 35253107\nPMCID: PMC9249724","page":"847-856","source":"PubMed","title":"Population Pharmacokinetics and Dosing Simulations of Ceftriaxone in Critically Ill Patients Receiving Extracorporeal Membrane Oxygenation (An ASAP ECMO Study)","volume":"61","author":[{"family":"Cheng","given":"Vesa"},{"family":"Abdul-Aziz","given":"Mohd H."},{"family":"Burrows","given":"Fay"},{"family":"Buscher","given":"Hergen"},{"family":"Cho","given":"Young-Jae"},{"family":"Corley","given":"Amanda"},{"family":"Gilder","given":"Eileen"},{"family":"Kim","given":"Hyung-Sook"},{"family":"Lim","given":"Sung Yoon"},{"family":"McGuinness","given":"Shay"},{"family":"Parke","given":"Rachael"},{"family":"Reynolds","given":"Claire"},{"family":"Rudham","given":"Sam"},{"family":"Wallis","given":"Steven C."},{"family":"Welch","given":"Susan A."},{"family":"Fraser","given":"John F."},{"family":"Shekar","given":"Kiran"},{"family":"Roberts","given":"Jason A."},{"literal":"ASAP ECMO Investigators"}],"issued":{"date-parts":[["2022",6]]}}}],"schema":"https://github.com/citation-style-language/schema/raw/master/csl-citation.json"} </w:delInstrText>
        </w:r>
        <w:r w:rsidR="009F745B" w:rsidDel="001F5EDC">
          <w:rPr>
            <w:lang w:val="en-US"/>
          </w:rPr>
          <w:fldChar w:fldCharType="separate"/>
        </w:r>
        <w:r w:rsidR="00996066" w:rsidRPr="00996066" w:rsidDel="001F5EDC">
          <w:rPr>
            <w:rFonts w:ascii="Calibri" w:hAnsi="Calibri" w:cs="Calibri"/>
            <w:szCs w:val="24"/>
            <w:vertAlign w:val="superscript"/>
          </w:rPr>
          <w:delText>20</w:delText>
        </w:r>
        <w:r w:rsidR="009F745B" w:rsidDel="001F5EDC">
          <w:rPr>
            <w:lang w:val="en-US"/>
          </w:rPr>
          <w:fldChar w:fldCharType="end"/>
        </w:r>
        <w:r w:rsidR="009F745B" w:rsidDel="001F5EDC">
          <w:rPr>
            <w:lang w:val="en-US"/>
          </w:rPr>
          <w:delText xml:space="preserve"> </w:delText>
        </w:r>
      </w:del>
      <w:r w:rsidRPr="000C54D9">
        <w:rPr>
          <w:lang w:val="en-US"/>
        </w:rPr>
        <w:t>while others exhibited inconsistencies, including discrepancies between the original manuscript and supplementary model</w:t>
      </w:r>
      <w:r w:rsidR="00C06FDF">
        <w:rPr>
          <w:lang w:val="en-US"/>
        </w:rPr>
        <w:t>.</w:t>
      </w:r>
      <w:del w:id="636" w:author="Thomas Duflot" w:date="2024-11-14T09:09:00Z">
        <w:r w:rsidR="00C06FDF" w:rsidDel="001F5EDC">
          <w:rPr>
            <w:lang w:val="en-US"/>
          </w:rPr>
          <w:delText xml:space="preserve"> </w:delText>
        </w:r>
        <w:r w:rsidDel="001F5EDC">
          <w:rPr>
            <w:lang w:val="en-US"/>
          </w:rPr>
          <w:fldChar w:fldCharType="begin"/>
        </w:r>
        <w:r w:rsidR="00996066" w:rsidDel="001F5EDC">
          <w:rPr>
            <w:lang w:val="en-US"/>
          </w:rPr>
          <w:delInstrText xml:space="preserve"> ADDIN ZOTERO_ITEM CSL_CITATION {"citationID":"Ji6TYkmM","properties":{"formattedCitation":"\\super 21\\nosupersub{}","plainCitation":"21","noteIndex":0},"citationItems":[{"id":"yg2Cy3EW/eZbTddGk","uris":["http://zotero.org/users/6270923/items/CPQK4CNP"],"itemData":{"id":970,"type":"article-journal","abstract":"Infants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Group"}],"issued":{"date-parts":[["2018",12]]}}}],"schema":"https://github.com/citation-style-language/schema/raw/master/csl-citation.json"} </w:delInstrText>
        </w:r>
        <w:r w:rsidDel="001F5EDC">
          <w:rPr>
            <w:lang w:val="en-US"/>
          </w:rPr>
          <w:fldChar w:fldCharType="separate"/>
        </w:r>
        <w:r w:rsidR="00996066" w:rsidRPr="00996066" w:rsidDel="001F5EDC">
          <w:rPr>
            <w:rFonts w:ascii="Calibri" w:hAnsi="Calibri" w:cs="Calibri"/>
            <w:szCs w:val="24"/>
            <w:vertAlign w:val="superscript"/>
          </w:rPr>
          <w:delText>21</w:delText>
        </w:r>
        <w:r w:rsidDel="001F5EDC">
          <w:rPr>
            <w:lang w:val="en-US"/>
          </w:rPr>
          <w:fldChar w:fldCharType="end"/>
        </w:r>
        <w:r w:rsidRPr="000C54D9" w:rsidDel="001F5EDC">
          <w:rPr>
            <w:lang w:val="en-US"/>
          </w:rPr>
          <w:delText xml:space="preserve"> </w:delText>
        </w:r>
      </w:del>
      <w:ins w:id="637" w:author="Thomas Duflot" w:date="2024-11-14T09:09:00Z">
        <w:r w:rsidR="001F5EDC">
          <w:rPr>
            <w:lang w:val="en-US"/>
          </w:rPr>
          <w:t xml:space="preserve"> </w:t>
        </w:r>
      </w:ins>
      <w:r w:rsidR="001F5EDC">
        <w:rPr>
          <w:lang w:val="en-US"/>
        </w:rPr>
        <w:fldChar w:fldCharType="begin"/>
      </w:r>
      <w:r w:rsidR="00073B83">
        <w:rPr>
          <w:lang w:val="en-US"/>
        </w:rPr>
        <w:instrText xml:space="preserve"> ADDIN ZOTERO_ITEM CSL_CITATION {"citationID":"2MghO6FF","properties":{"formattedCitation":"(21)","plainCitation":"(21)","noteIndex":0},"citationItems":[{"id":"yg2Cy3EW/eZbTddGk","uris":["http://zotero.org/users/6270923/items/CPQK4CNP"],"itemData":{"id":"yg2Cy3EW/eZbTddGk","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Group"}],"issued":{"date-parts":[["2018",12]]}}}],"schema":"https://github.com/citation-style-language/schema/raw/master/csl-citation.json"} </w:instrText>
      </w:r>
      <w:r w:rsidR="001F5EDC">
        <w:rPr>
          <w:lang w:val="en-US"/>
        </w:rPr>
        <w:fldChar w:fldCharType="separate"/>
      </w:r>
      <w:r w:rsidR="00073B83" w:rsidRPr="00073B83">
        <w:rPr>
          <w:rFonts w:ascii="Calibri" w:hAnsi="Calibri" w:cs="Calibri"/>
        </w:rPr>
        <w:t>(21)</w:t>
      </w:r>
      <w:r w:rsidR="001F5EDC">
        <w:rPr>
          <w:lang w:val="en-US"/>
        </w:rPr>
        <w:fldChar w:fldCharType="end"/>
      </w:r>
      <w:ins w:id="638" w:author="Thomas Duflot" w:date="2024-11-14T09:09:00Z">
        <w:r w:rsidR="001F5EDC">
          <w:rPr>
            <w:lang w:val="en-US"/>
          </w:rPr>
          <w:t xml:space="preserve"> </w:t>
        </w:r>
      </w:ins>
      <w:r w:rsidRPr="000C54D9">
        <w:rPr>
          <w:lang w:val="en-US"/>
        </w:rPr>
        <w:t>However, it is important to clarify that these discrepancies did not appear to impact the overall con</w:t>
      </w:r>
      <w:r>
        <w:rPr>
          <w:lang w:val="en-US"/>
        </w:rPr>
        <w:t>clusions drawn in these studies</w:t>
      </w:r>
      <w:r w:rsidR="00D71A6D">
        <w:rPr>
          <w:lang w:val="en-US"/>
        </w:rPr>
        <w:t xml:space="preserve">. </w:t>
      </w:r>
      <w:r w:rsidRPr="000C54D9">
        <w:rPr>
          <w:lang w:val="en-US"/>
        </w:rPr>
        <w:t xml:space="preserve">Furthermore, it is worth highlighting that although efforts were made to accurately translate the models from the literature for use in this study, errors in </w:t>
      </w:r>
      <w:r w:rsidR="00102890">
        <w:rPr>
          <w:lang w:val="en-US"/>
        </w:rPr>
        <w:t>data</w:t>
      </w:r>
      <w:r w:rsidRPr="000C54D9">
        <w:rPr>
          <w:lang w:val="en-US"/>
        </w:rPr>
        <w:t xml:space="preserve"> interpretation cannot be ruled out. </w:t>
      </w:r>
      <w:ins w:id="639" w:author="Thomas Duflot" w:date="2024-11-13T18:35:00Z">
        <w:r w:rsidR="00826BAE" w:rsidRPr="00826BAE">
          <w:rPr>
            <w:lang w:val="en-US"/>
          </w:rPr>
          <w:t xml:space="preserve">To promote transparency and reproducibility, the code used in this study is available on GitHub at </w:t>
        </w:r>
        <w:r w:rsidR="00826BAE">
          <w:rPr>
            <w:lang w:val="en-US"/>
          </w:rPr>
          <w:fldChar w:fldCharType="begin"/>
        </w:r>
        <w:r w:rsidR="00826BAE">
          <w:rPr>
            <w:lang w:val="en-US"/>
          </w:rPr>
          <w:instrText xml:space="preserve"> HYPERLINK "</w:instrText>
        </w:r>
        <w:r w:rsidR="00826BAE" w:rsidRPr="00826BAE">
          <w:rPr>
            <w:lang w:val="en-US"/>
          </w:rPr>
          <w:instrText>https://github.com/ThomasDuflot/Ceftriaxone-AAC</w:instrText>
        </w:r>
        <w:r w:rsidR="00826BAE">
          <w:rPr>
            <w:lang w:val="en-US"/>
          </w:rPr>
          <w:instrText xml:space="preserve">" </w:instrText>
        </w:r>
        <w:r w:rsidR="00826BAE">
          <w:rPr>
            <w:lang w:val="en-US"/>
          </w:rPr>
          <w:fldChar w:fldCharType="separate"/>
        </w:r>
        <w:r w:rsidR="00826BAE" w:rsidRPr="00CD169D">
          <w:rPr>
            <w:rStyle w:val="Lienhypertexte"/>
            <w:lang w:val="en-US"/>
          </w:rPr>
          <w:t>https://github.com/ThomasDuflot/Ceftriaxone-AAC</w:t>
        </w:r>
        <w:r w:rsidR="00826BAE">
          <w:rPr>
            <w:lang w:val="en-US"/>
          </w:rPr>
          <w:fldChar w:fldCharType="end"/>
        </w:r>
        <w:r w:rsidR="00826BAE" w:rsidRPr="00826BAE">
          <w:rPr>
            <w:lang w:val="en-US"/>
          </w:rPr>
          <w:t>.</w:t>
        </w:r>
        <w:r w:rsidR="00826BAE">
          <w:rPr>
            <w:lang w:val="en-US"/>
          </w:rPr>
          <w:t xml:space="preserve"> </w:t>
        </w:r>
      </w:ins>
      <w:del w:id="640" w:author="Thomas Duflot" w:date="2024-11-13T18:35:00Z">
        <w:r w:rsidRPr="000C54D9" w:rsidDel="00826BAE">
          <w:rPr>
            <w:lang w:val="en-US"/>
          </w:rPr>
          <w:delText xml:space="preserve">To ensure transparency in our approach, the code employed </w:delText>
        </w:r>
      </w:del>
      <w:del w:id="641" w:author="Thomas Duflot" w:date="2024-11-13T18:30:00Z">
        <w:r w:rsidRPr="000C54D9" w:rsidDel="006955B9">
          <w:rPr>
            <w:lang w:val="en-US"/>
          </w:rPr>
          <w:delText>has been provided as supplementary material</w:delText>
        </w:r>
      </w:del>
      <w:del w:id="642" w:author="Thomas Duflot" w:date="2024-11-13T18:35:00Z">
        <w:r w:rsidRPr="000C54D9" w:rsidDel="00826BAE">
          <w:rPr>
            <w:lang w:val="en-US"/>
          </w:rPr>
          <w:delText xml:space="preserve">, thereby facilitating the reproducibility of </w:delText>
        </w:r>
        <w:r w:rsidDel="00826BAE">
          <w:rPr>
            <w:lang w:val="en-US"/>
          </w:rPr>
          <w:delText>this</w:delText>
        </w:r>
        <w:r w:rsidRPr="000C54D9" w:rsidDel="00826BAE">
          <w:rPr>
            <w:lang w:val="en-US"/>
          </w:rPr>
          <w:delText xml:space="preserve"> work.</w:delText>
        </w:r>
      </w:del>
    </w:p>
    <w:p w14:paraId="6246198D" w14:textId="15FF8B62" w:rsidR="00DA026B" w:rsidRDefault="000C54D9" w:rsidP="000C54D9">
      <w:pPr>
        <w:spacing w:line="480" w:lineRule="auto"/>
        <w:ind w:firstLine="708"/>
        <w:jc w:val="both"/>
        <w:rPr>
          <w:ins w:id="643" w:author="Thomas Duflot" w:date="2024-11-13T18:39:00Z"/>
          <w:lang w:val="en-US"/>
        </w:rPr>
      </w:pPr>
      <w:r w:rsidRPr="00826BAE">
        <w:rPr>
          <w:rFonts w:cstheme="minorHAnsi"/>
          <w:lang w:val="en-US"/>
          <w:rPrChange w:id="644" w:author="Thomas Duflot" w:date="2024-11-13T18:32:00Z">
            <w:rPr>
              <w:lang w:val="en-US"/>
            </w:rPr>
          </w:rPrChange>
        </w:rPr>
        <w:t>A notable degree of variability was observed</w:t>
      </w:r>
      <w:r w:rsidR="00E17941" w:rsidRPr="00826BAE">
        <w:rPr>
          <w:rFonts w:cstheme="minorHAnsi"/>
          <w:lang w:val="en-US"/>
          <w:rPrChange w:id="645" w:author="Thomas Duflot" w:date="2024-11-13T18:32:00Z">
            <w:rPr>
              <w:lang w:val="en-US"/>
            </w:rPr>
          </w:rPrChange>
        </w:rPr>
        <w:t xml:space="preserve"> between models</w:t>
      </w:r>
      <w:r w:rsidRPr="00826BAE">
        <w:rPr>
          <w:rFonts w:cstheme="minorHAnsi"/>
          <w:lang w:val="en-US"/>
          <w:rPrChange w:id="646" w:author="Thomas Duflot" w:date="2024-11-13T18:32:00Z">
            <w:rPr>
              <w:lang w:val="en-US"/>
            </w:rPr>
          </w:rPrChange>
        </w:rPr>
        <w:t xml:space="preserve"> when examining CEF</w:t>
      </w:r>
      <w:r w:rsidRPr="00826BAE">
        <w:rPr>
          <w:rFonts w:cstheme="minorHAnsi"/>
          <w:vertAlign w:val="subscript"/>
          <w:lang w:val="en-US"/>
          <w:rPrChange w:id="647" w:author="Thomas Duflot" w:date="2024-11-13T18:32:00Z">
            <w:rPr>
              <w:lang w:val="en-US"/>
            </w:rPr>
          </w:rPrChange>
        </w:rPr>
        <w:t>u</w:t>
      </w:r>
      <w:r w:rsidRPr="00826BAE">
        <w:rPr>
          <w:rFonts w:cstheme="minorHAnsi"/>
          <w:lang w:val="en-US"/>
          <w:rPrChange w:id="648" w:author="Thomas Duflot" w:date="2024-11-13T18:32:00Z">
            <w:rPr>
              <w:lang w:val="en-US"/>
            </w:rPr>
          </w:rPrChange>
        </w:rPr>
        <w:t xml:space="preserve"> modeling and the determination of optimal thresholds based on minimum inhibitory concentration (MIC)</w:t>
      </w:r>
      <w:ins w:id="649" w:author="Thomas Duflot" w:date="2024-11-13T17:45:00Z">
        <w:r w:rsidR="00AB4DF0" w:rsidRPr="00826BAE">
          <w:rPr>
            <w:rFonts w:cstheme="minorHAnsi"/>
            <w:lang w:val="en-US"/>
            <w:rPrChange w:id="650" w:author="Thomas Duflot" w:date="2024-11-13T18:32:00Z">
              <w:rPr>
                <w:lang w:val="en-US"/>
              </w:rPr>
            </w:rPrChange>
          </w:rPr>
          <w:t xml:space="preserve"> </w:t>
        </w:r>
      </w:ins>
      <w:ins w:id="651" w:author="Thomas Duflot" w:date="2024-11-13T18:32:00Z">
        <w:r w:rsidR="00826BAE" w:rsidRPr="00826BAE">
          <w:rPr>
            <w:rFonts w:cstheme="minorHAnsi"/>
            <w:lang w:val="en-US"/>
            <w:rPrChange w:id="652" w:author="Thomas Duflot" w:date="2024-11-13T18:32:00Z">
              <w:rPr>
                <w:lang w:val="en-US"/>
              </w:rPr>
            </w:rPrChange>
          </w:rPr>
          <w:t xml:space="preserve">with </w:t>
        </w:r>
        <w:r w:rsidR="00826BAE" w:rsidRPr="00826BAE">
          <w:rPr>
            <w:rFonts w:cstheme="minorHAnsi"/>
            <w:lang w:val="en-US"/>
            <w:rPrChange w:id="653" w:author="Thomas Duflot" w:date="2024-11-13T18:32:00Z">
              <w:rPr>
                <w:rFonts w:ascii="Arial" w:hAnsi="Arial" w:cs="Arial"/>
                <w:lang w:val="en-US"/>
              </w:rPr>
            </w:rPrChange>
          </w:rPr>
          <w:t xml:space="preserve">higher variability of </w:t>
        </w:r>
      </w:ins>
      <w:ins w:id="654" w:author="Thomas Duflot" w:date="2024-11-13T17:46:00Z">
        <w:r w:rsidR="00AB4DF0" w:rsidRPr="00826BAE">
          <w:rPr>
            <w:rFonts w:cstheme="minorHAnsi"/>
            <w:lang w:val="en-US"/>
            <w:rPrChange w:id="655" w:author="Thomas Duflot" w:date="2024-11-13T18:32:00Z">
              <w:rPr>
                <w:rFonts w:ascii="Arial" w:hAnsi="Arial" w:cs="Arial"/>
                <w:lang w:val="en-US"/>
              </w:rPr>
            </w:rPrChange>
          </w:rPr>
          <w:t xml:space="preserve">the thresholds </w:t>
        </w:r>
      </w:ins>
      <w:ins w:id="656" w:author="Thomas Duflot" w:date="2024-11-13T18:32:00Z">
        <w:r w:rsidR="00826BAE" w:rsidRPr="00826BAE">
          <w:rPr>
            <w:rFonts w:cstheme="minorHAnsi"/>
            <w:lang w:val="en-US"/>
            <w:rPrChange w:id="657" w:author="Thomas Duflot" w:date="2024-11-13T18:32:00Z">
              <w:rPr>
                <w:rFonts w:ascii="Arial" w:hAnsi="Arial" w:cs="Arial"/>
                <w:lang w:val="en-US"/>
              </w:rPr>
            </w:rPrChange>
          </w:rPr>
          <w:t>when</w:t>
        </w:r>
      </w:ins>
      <w:ins w:id="658" w:author="Thomas Duflot" w:date="2024-11-13T17:46:00Z">
        <w:r w:rsidR="00AB4DF0" w:rsidRPr="00826BAE">
          <w:rPr>
            <w:rFonts w:cstheme="minorHAnsi"/>
            <w:lang w:val="en-US"/>
            <w:rPrChange w:id="659" w:author="Thomas Duflot" w:date="2024-11-13T18:32:00Z">
              <w:rPr>
                <w:rFonts w:ascii="Arial" w:hAnsi="Arial" w:cs="Arial"/>
                <w:lang w:val="en-US"/>
              </w:rPr>
            </w:rPrChange>
          </w:rPr>
          <w:t xml:space="preserve"> hypoalbuminemia </w:t>
        </w:r>
      </w:ins>
      <w:ins w:id="660" w:author="Thomas Duflot" w:date="2024-11-13T18:32:00Z">
        <w:r w:rsidR="00826BAE" w:rsidRPr="00826BAE">
          <w:rPr>
            <w:rFonts w:cstheme="minorHAnsi"/>
            <w:lang w:val="en-US"/>
            <w:rPrChange w:id="661" w:author="Thomas Duflot" w:date="2024-11-13T18:32:00Z">
              <w:rPr>
                <w:rFonts w:ascii="Arial" w:hAnsi="Arial" w:cs="Arial"/>
                <w:lang w:val="en-US"/>
              </w:rPr>
            </w:rPrChange>
          </w:rPr>
          <w:t>occurs</w:t>
        </w:r>
      </w:ins>
      <w:r w:rsidRPr="00826BAE">
        <w:rPr>
          <w:rFonts w:cstheme="minorHAnsi"/>
          <w:lang w:val="en-US"/>
          <w:rPrChange w:id="662" w:author="Thomas Duflot" w:date="2024-11-13T18:32:00Z">
            <w:rPr>
              <w:lang w:val="en-US"/>
            </w:rPr>
          </w:rPrChange>
        </w:rPr>
        <w:t xml:space="preserve">. </w:t>
      </w:r>
      <w:del w:id="663" w:author="Thomas Duflot" w:date="2024-11-13T18:33:00Z">
        <w:r w:rsidRPr="00826BAE" w:rsidDel="00826BAE">
          <w:rPr>
            <w:rFonts w:cstheme="minorHAnsi"/>
            <w:lang w:val="en-US"/>
            <w:rPrChange w:id="664" w:author="Thomas Duflot" w:date="2024-11-13T18:32:00Z">
              <w:rPr>
                <w:lang w:val="en-US"/>
              </w:rPr>
            </w:rPrChange>
          </w:rPr>
          <w:delText xml:space="preserve">One </w:delText>
        </w:r>
      </w:del>
      <w:ins w:id="665" w:author="Thomas Duflot" w:date="2024-11-13T18:33:00Z">
        <w:r w:rsidR="00826BAE">
          <w:rPr>
            <w:rFonts w:cstheme="minorHAnsi"/>
            <w:lang w:val="en-US"/>
          </w:rPr>
          <w:t>An interesting</w:t>
        </w:r>
        <w:r w:rsidR="00826BAE" w:rsidRPr="00826BAE">
          <w:rPr>
            <w:rFonts w:cstheme="minorHAnsi"/>
            <w:lang w:val="en-US"/>
            <w:rPrChange w:id="666" w:author="Thomas Duflot" w:date="2024-11-13T18:32:00Z">
              <w:rPr>
                <w:lang w:val="en-US"/>
              </w:rPr>
            </w:rPrChange>
          </w:rPr>
          <w:t xml:space="preserve"> </w:t>
        </w:r>
      </w:ins>
      <w:r w:rsidRPr="00826BAE">
        <w:rPr>
          <w:rFonts w:cstheme="minorHAnsi"/>
          <w:lang w:val="en-US"/>
          <w:rPrChange w:id="667" w:author="Thomas Duflot" w:date="2024-11-13T18:32:00Z">
            <w:rPr>
              <w:lang w:val="en-US"/>
            </w:rPr>
          </w:rPrChange>
        </w:rPr>
        <w:t>key factor is the variation in the studied population among</w:t>
      </w:r>
      <w:r w:rsidR="00102890" w:rsidRPr="00826BAE">
        <w:rPr>
          <w:rFonts w:cstheme="minorHAnsi"/>
          <w:lang w:val="en-US"/>
          <w:rPrChange w:id="668" w:author="Thomas Duflot" w:date="2024-11-13T18:32:00Z">
            <w:rPr>
              <w:lang w:val="en-US"/>
            </w:rPr>
          </w:rPrChange>
        </w:rPr>
        <w:t xml:space="preserve"> the different research studies</w:t>
      </w:r>
      <w:r w:rsidRPr="000C54D9">
        <w:rPr>
          <w:lang w:val="en-US"/>
        </w:rPr>
        <w:t>. These difference</w:t>
      </w:r>
      <w:r w:rsidR="00102890">
        <w:rPr>
          <w:lang w:val="en-US"/>
        </w:rPr>
        <w:t>s included the age of patients</w:t>
      </w:r>
      <w:r w:rsidRPr="000C54D9">
        <w:rPr>
          <w:lang w:val="en-US"/>
        </w:rPr>
        <w:t>, their critical illness status, the number of samples collected, the timing of sample collection, the presence or absence of hypoalbuminemia, and the use of cardiopulmonary bypass.</w:t>
      </w:r>
      <w:r>
        <w:rPr>
          <w:lang w:val="en-US"/>
        </w:rPr>
        <w:t xml:space="preserve"> </w:t>
      </w:r>
      <w:r w:rsidRPr="000C54D9">
        <w:rPr>
          <w:lang w:val="en-US"/>
        </w:rPr>
        <w:t xml:space="preserve">Additionally, the method employed for sample processing, such as </w:t>
      </w:r>
      <w:r>
        <w:rPr>
          <w:lang w:val="en-US"/>
        </w:rPr>
        <w:t>UF</w:t>
      </w:r>
      <w:r w:rsidRPr="000C54D9">
        <w:rPr>
          <w:lang w:val="en-US"/>
        </w:rPr>
        <w:t xml:space="preserve"> or ED, introduced another source of variability. It is noteworthy that a recent paper reported significant differences in the parameters Bmax and Kd between </w:t>
      </w:r>
      <w:r w:rsidRPr="000C54D9">
        <w:rPr>
          <w:i/>
          <w:lang w:val="en-US"/>
        </w:rPr>
        <w:t>in vitro</w:t>
      </w:r>
      <w:r w:rsidRPr="000C54D9">
        <w:rPr>
          <w:lang w:val="en-US"/>
        </w:rPr>
        <w:t xml:space="preserve"> </w:t>
      </w:r>
      <w:r>
        <w:rPr>
          <w:lang w:val="en-US"/>
        </w:rPr>
        <w:t>UF</w:t>
      </w:r>
      <w:r w:rsidRPr="000C54D9">
        <w:rPr>
          <w:lang w:val="en-US"/>
        </w:rPr>
        <w:t xml:space="preserve"> and </w:t>
      </w:r>
      <w:r w:rsidRPr="000C54D9">
        <w:rPr>
          <w:i/>
          <w:lang w:val="en-US"/>
        </w:rPr>
        <w:t>in vivo</w:t>
      </w:r>
      <w:r w:rsidRPr="000C54D9">
        <w:rPr>
          <w:lang w:val="en-US"/>
        </w:rPr>
        <w:t xml:space="preserve"> IV microdialysis</w:t>
      </w:r>
      <w:ins w:id="669" w:author="Thomas Duflot" w:date="2024-11-14T09:10:00Z">
        <w:r w:rsidR="001F5EDC">
          <w:rPr>
            <w:lang w:val="en-US"/>
          </w:rPr>
          <w:t xml:space="preserve">. </w:t>
        </w:r>
      </w:ins>
      <w:r w:rsidR="001F5EDC">
        <w:rPr>
          <w:lang w:val="en-US"/>
        </w:rPr>
        <w:fldChar w:fldCharType="begin"/>
      </w:r>
      <w:r w:rsidR="00073B83">
        <w:rPr>
          <w:lang w:val="en-US"/>
        </w:rPr>
        <w:instrText xml:space="preserve"> ADDIN ZOTERO_ITEM CSL_CITATION {"citationID":"BoKhwb67","properties":{"formattedCitation":"(30)","plainCitation":"(30)","noteIndex":0},"citationItems":[{"id":145,"uris":["http://zotero.org/users/local/CULfEDKS/items/2KBWAHT3"],"itemData":{"id":145,"type":"article-journal","abstract":"BACKGROUND: High protein binding (PB) of antibiotics has an impact on their antimicrobial activity. It has been questioned whether in vitro PB determination can capture the dynamic and concentration-dependent PB of highly bound antibiotics.\nOBJECTIVES: This clinical study compared in vitro ultrafiltration (UF) and in vivo IV microdialysis (MD) methods to determine ceftriaxone PB.\nMETHODS: Six healthy male volunteers received a single IV 2 g dose of ceftriaxone. Unbound ceftriaxone plasma concentrations were measured with MD and venous plasma sampling with subsequent UF. Pharmacokinetic parameters were determined using non-compartmental pharmacokinetic analysis. Non-linear mixed-effects modelling was used to quantify the PB. The PTA was estimated.\nRESULTS: The Cmax of ceftriaxone total plasma concentration (297.42 ± 21.0 mg/L) was approximately 5.5-fold higher than for free concentrations obtained with UF (52.83 ± 5.07 mg/L), and only 3.5-fold higher than for free concentrations obtained with MD (81.37 ± 26.93 mg/L). Non-linear, saturable PB binding was confirmed for both UF and MD. Significantly different dissociation constants (Kd) for the albumin/ceftriaxone complex were quantified: in UF it was 23.7 mg/L (95% CI 21.3-26.2) versus 15.9 mg/L (95% CI 13.6-18.6) in MD. Moreover, the estimated number of binding sites (95% CI) per albumin molecule was 0.916 (0.86-0.97) in UF versus 0.548 in MD (0.51-0.59). The PTA obtained with MD was at most 27% higher than with UF.\nCONCLUSIONS: In vitro UF versus in vivo intravasal MD revealed significantly different PB, especially during the distribution phase. The method of PB determination could have an impact on the breakpoint determination and dose optimisation of antibiotics.","container-title":"The Journal of Antimicrobial Chemotherapy","DOI":"10.1093/jac/dkac400","ISSN":"1460-2091","issue":"2","journalAbbreviation":"J Antimicrob Chemother","language":"eng","note":"PMID: 36433819","page":"380-388","source":"PubMed","title":"Comparison of ultrafiltration and microdialysis for ceftriaxone protein-binding determination","volume":"78","author":[{"family":"Sanz-Codina","given":"Maria"},{"family":"Wicha","given":"Sebastian G."},{"family":"Wulkersdorfer","given":"Beatrix"},{"family":"Al Jalali","given":"Valentin"},{"family":"Van Os","given":"Wisse"},{"family":"Vossen","given":"Matthias G."},{"family":"Bauer","given":"Martin"},{"family":"Lackner","given":"Edith"},{"family":"Dorn","given":"Christoph"},{"family":"Zeitlinger","given":"Markus"}],"issued":{"date-parts":[["2023",2,1]]}}}],"schema":"https://github.com/citation-style-language/schema/raw/master/csl-citation.json"} </w:instrText>
      </w:r>
      <w:r w:rsidR="001F5EDC">
        <w:rPr>
          <w:lang w:val="en-US"/>
        </w:rPr>
        <w:fldChar w:fldCharType="separate"/>
      </w:r>
      <w:r w:rsidR="00073B83" w:rsidRPr="00073B83">
        <w:rPr>
          <w:rFonts w:ascii="Calibri" w:hAnsi="Calibri" w:cs="Calibri"/>
        </w:rPr>
        <w:t>(30)</w:t>
      </w:r>
      <w:r w:rsidR="001F5EDC">
        <w:rPr>
          <w:lang w:val="en-US"/>
        </w:rPr>
        <w:fldChar w:fldCharType="end"/>
      </w:r>
      <w:ins w:id="670" w:author="Thomas Duflot" w:date="2024-11-14T09:10:00Z">
        <w:r w:rsidR="001F5EDC">
          <w:rPr>
            <w:lang w:val="en-US"/>
          </w:rPr>
          <w:t xml:space="preserve"> </w:t>
        </w:r>
      </w:ins>
      <w:del w:id="671" w:author="Thomas Duflot" w:date="2024-11-14T09:10:00Z">
        <w:r w:rsidR="00C06FDF" w:rsidDel="001F5EDC">
          <w:rPr>
            <w:lang w:val="en-US"/>
          </w:rPr>
          <w:delText xml:space="preserve">. </w:delText>
        </w:r>
        <w:r w:rsidR="009F745B" w:rsidDel="001F5EDC">
          <w:rPr>
            <w:lang w:val="en-US"/>
          </w:rPr>
          <w:fldChar w:fldCharType="begin"/>
        </w:r>
        <w:r w:rsidR="00996066" w:rsidDel="001F5EDC">
          <w:rPr>
            <w:lang w:val="en-US"/>
          </w:rPr>
          <w:delInstrText xml:space="preserve"> ADDIN ZOTERO_ITEM CSL_CITATION {"citationID":"Ch4OKVTJ","properties":{"formattedCitation":"\\super 30\\nosupersub{}","plainCitation":"30","noteIndex":0},"citationItems":[{"id":"yg2Cy3EW/bIFUz1wt","uris":["http://zotero.org/users/6270923/items/GM45Y75U"],"itemData":{"id":1079,"type":"article-journal","abstract":"BACKGROUND: High protein binding (PB) of antibiotics has an impact on their antimicrobial activity. It has been questioned whether in vitro PB determination can capture the dynamic and concentration-dependent PB of highly bound antibiotics.\nOBJECTIVES: This clinical study compared in vitro ultrafiltration (UF) and in vivo IV microdialysis (MD) methods to determine ceftriaxone PB.\nMETHODS: Six healthy male volunteers received a single IV 2 g dose of ceftriaxone. Unbound ceftriaxone plasma concentrations were measured with MD and venous plasma sampling with subsequent UF. Pharmacokinetic parameters were determined using non-compartmental pharmacokinetic analysis. Non-linear mixed-effects modelling was used to quantify the PB. The PTA was estimated.\nRESULTS: The Cmax of ceftriaxone total plasma concentration (297.42 ± 21.0 mg/L) was approximately 5.5-fold higher than for free concentrations obtained with UF (52.83 ± 5.07 mg/L), and only 3.5-fold higher than for free concentrations obtained with MD (81.37 ± 26.93 mg/L). Non-linear, saturable PB binding was confirmed for both UF and MD. Significantly different dissociation constants (Kd) for the albumin/ceftriaxone complex were quantified: in UF it was 23.7 mg/L (95% CI 21.3-26.2) versus 15.9 mg/L (95% CI 13.6-18.6) in MD. Moreover, the estimated number of binding sites (95% CI) per albumin molecule was 0.916 (0.86-0.97) in UF versus 0.548 in MD (0.51-0.59). The PTA obtained with MD was at most 27% higher than with UF.\nCONCLUSIONS: In vitro UF versus in vivo intravasal MD revealed significantly different PB, especially during the distribution phase. The method of PB determination could have an impact on the breakpoint determination and dose optimisation of antibiotics.","container-title":"The Journal of Antimicrobial Chemotherapy","DOI":"10.1093/jac/dkac400","ISSN":"1460-2091","issue":"2","journalAbbreviation":"J Antimicrob Chemother","language":"eng","note":"PMID: 36433819","page":"380-388","source":"PubMed","title":"Comparison of ultrafiltration and microdialysis for ceftriaxone protein-binding determination","volume":"78","author":[{"family":"Sanz-Codina","given":"Maria"},{"family":"Wicha","given":"Sebastian G."},{"family":"Wulkersdorfer","given":"Beatrix"},{"family":"Al Jalali","given":"Valentin"},{"family":"Van Os","given":"Wisse"},{"family":"Vossen","given":"Matthias G."},{"family":"Bauer","given":"Martin"},{"family":"Lackner","given":"Edith"},{"family":"Dorn","given":"Christoph"},{"family":"Zeitlinger","given":"Markus"}],"issued":{"date-parts":[["2023",2,1]]}}}],"schema":"https://github.com/citation-style-language/schema/raw/master/csl-citation.json"} </w:delInstrText>
        </w:r>
        <w:r w:rsidR="009F745B" w:rsidDel="001F5EDC">
          <w:rPr>
            <w:lang w:val="en-US"/>
          </w:rPr>
          <w:fldChar w:fldCharType="separate"/>
        </w:r>
        <w:r w:rsidR="00996066" w:rsidRPr="00996066" w:rsidDel="001F5EDC">
          <w:rPr>
            <w:rFonts w:ascii="Calibri" w:hAnsi="Calibri" w:cs="Calibri"/>
            <w:szCs w:val="24"/>
            <w:vertAlign w:val="superscript"/>
          </w:rPr>
          <w:delText>30</w:delText>
        </w:r>
        <w:r w:rsidR="009F745B" w:rsidDel="001F5EDC">
          <w:rPr>
            <w:lang w:val="en-US"/>
          </w:rPr>
          <w:fldChar w:fldCharType="end"/>
        </w:r>
        <w:r w:rsidDel="001F5EDC">
          <w:rPr>
            <w:lang w:val="en-US"/>
          </w:rPr>
          <w:delText xml:space="preserve"> </w:delText>
        </w:r>
      </w:del>
      <w:r w:rsidRPr="000C54D9">
        <w:rPr>
          <w:lang w:val="en-US"/>
        </w:rPr>
        <w:t xml:space="preserve">The choice between UF and ED is particularly important, as it influences the determination of the free drug fraction. While </w:t>
      </w:r>
      <w:r w:rsidR="00D105F1">
        <w:rPr>
          <w:lang w:val="en-US"/>
        </w:rPr>
        <w:t>ED</w:t>
      </w:r>
      <w:r w:rsidRPr="000C54D9">
        <w:rPr>
          <w:lang w:val="en-US"/>
        </w:rPr>
        <w:t xml:space="preserve"> is regarded as the gold standard method, it is also known for its time-consuming nature. Conversely, </w:t>
      </w:r>
      <w:r>
        <w:rPr>
          <w:lang w:val="en-US"/>
        </w:rPr>
        <w:t>UF</w:t>
      </w:r>
      <w:r w:rsidRPr="000C54D9">
        <w:rPr>
          <w:lang w:val="en-US"/>
        </w:rPr>
        <w:t xml:space="preserve"> is a more straightforward approach but is sensitive to a range of analytical conditions. </w:t>
      </w:r>
      <w:ins w:id="672" w:author="Thomas Duflot" w:date="2024-11-13T18:37:00Z">
        <w:r w:rsidR="00826BAE" w:rsidRPr="00826BAE">
          <w:rPr>
            <w:lang w:val="en-US"/>
          </w:rPr>
          <w:t>Both UF and ED are influenced by temperature, and UF is particularly affected by centrifugation speed and time.</w:t>
        </w:r>
      </w:ins>
      <w:ins w:id="673" w:author="Thomas Duflot" w:date="2024-11-14T09:10:00Z">
        <w:r w:rsidR="001F5EDC">
          <w:rPr>
            <w:lang w:val="en-US"/>
          </w:rPr>
          <w:t xml:space="preserve"> </w:t>
        </w:r>
      </w:ins>
      <w:r w:rsidR="001F5EDC">
        <w:rPr>
          <w:lang w:val="en-US"/>
        </w:rPr>
        <w:fldChar w:fldCharType="begin"/>
      </w:r>
      <w:r w:rsidR="00073B83">
        <w:rPr>
          <w:lang w:val="en-US"/>
        </w:rPr>
        <w:instrText xml:space="preserve"> ADDIN ZOTERO_ITEM CSL_CITATION {"citationID":"w8QEDdiD","properties":{"formattedCitation":"(31)","plainCitation":"(31)","noteIndex":0},"citationItems":[{"id":147,"uris":["http://zotero.org/users/local/CULfEDKS/items/7D5Y2SS4"],"itemData":{"id":147,"type":"article-journal","abstract":"Dolutegravir therapeutic drug monitoring (TDM) could be improved by measuring the unbound dolutegravir plasma concentration (Cu), particularly in patients experiencing virological failure or toxicity despite achieving appropriate DTG total plasma concentrations. Equilibrium dialysis (ED) is the gold standard to measure Cu, but ED is time consuming, precluding its use in clinical practice. In contrast, ultrafiltration is applicable to TDM, but is sensitive to numerous analytical conditions. In order to evaluate measurements of Cu by ultrafiltration, ultrafiltration conditions were validated by comparison with ED. DTG concentrations were measured by LC-MS/MS. Three ultrafiltration factors (temperature, duration and relative centrifugal force [RCF]) were evaluated and compared to ED (25/37 °C), using a design of experiment strategy. Temperature was found to influence Cu results by ED (p = 0.036) and UF (p = 0.002) when results were analysed with ANOVA. Relative centrifugal force (2000 g) and time (20 min) interacted to influence Cu (p = 0.006), while individually they did not influence Cu (p = 0.88 and p = 0.42 for RCF and time). Ultrafiltration conditions which yielded the most comparable results to ED were 37 °C, 1000 g for 20 min. Ultrafiltration results greatly depended on analytical conditions, confirming the need to validate the method by comparison with ED in order to correctly interpret DTG Cu.","container-title":"Scientific Reports","DOI":"10.1038/s41598-020-69102-y","ISSN":"2045-2322","issue":"1","journalAbbreviation":"Sci Rep","language":"eng","note":"PMID: 32703975\nPMCID: PMC7378073","page":"12265","source":"PubMed","title":"Comparing ultrafiltration and equilibrium dialysis to measure unbound plasma dolutegravir concentrations based on a design of experiment approach","volume":"10","author":[{"family":"Metsu","given":"David"},{"family":"Lanot","given":"Thomas"},{"family":"Fraissinet","given":"François"},{"family":"Concordet","given":"Didier"},{"family":"Gayrard","given":"Véronique"},{"family":"Averseng","given":"Manon"},{"family":"Ressault","given":"Alice"},{"family":"Martin-Blondel","given":"Guillaume"},{"family":"Levade","given":"Thierry"},{"family":"Février","given":"Frédéric"},{"family":"Chatelut","given":"Etienne"},{"family":"Delobel","given":"Pierre"},{"family":"Gandia","given":"Peggy"}],"issued":{"date-parts":[["2020",7,23]]}}}],"schema":"https://github.com/citation-style-language/schema/raw/master/csl-citation.json"} </w:instrText>
      </w:r>
      <w:r w:rsidR="001F5EDC">
        <w:rPr>
          <w:lang w:val="en-US"/>
        </w:rPr>
        <w:fldChar w:fldCharType="separate"/>
      </w:r>
      <w:r w:rsidR="00073B83" w:rsidRPr="00073B83">
        <w:rPr>
          <w:rFonts w:ascii="Calibri" w:hAnsi="Calibri" w:cs="Calibri"/>
        </w:rPr>
        <w:t>(31)</w:t>
      </w:r>
      <w:r w:rsidR="001F5EDC">
        <w:rPr>
          <w:lang w:val="en-US"/>
        </w:rPr>
        <w:fldChar w:fldCharType="end"/>
      </w:r>
      <w:ins w:id="674" w:author="Thomas Duflot" w:date="2024-11-13T18:37:00Z">
        <w:r w:rsidR="00826BAE" w:rsidRPr="00826BAE">
          <w:rPr>
            <w:lang w:val="en-US"/>
          </w:rPr>
          <w:t xml:space="preserve"> It is also important to note that these analytical considerations may vary depending on the </w:t>
        </w:r>
        <w:r w:rsidR="00826BAE">
          <w:rPr>
            <w:lang w:val="en-US"/>
          </w:rPr>
          <w:t>physico-chemical properties of the</w:t>
        </w:r>
        <w:r w:rsidR="00826BAE" w:rsidRPr="00826BAE">
          <w:rPr>
            <w:lang w:val="en-US"/>
          </w:rPr>
          <w:t xml:space="preserve"> drug being studied.</w:t>
        </w:r>
      </w:ins>
      <w:del w:id="675" w:author="Thomas Duflot" w:date="2024-11-13T18:37:00Z">
        <w:r w:rsidRPr="000C54D9" w:rsidDel="00826BAE">
          <w:rPr>
            <w:lang w:val="en-US"/>
          </w:rPr>
          <w:delText>Furthermore, both UF and ED are influenced by temperature, with centrifugation speed and time also serving as critical variables for ultrafiltration</w:delText>
        </w:r>
        <w:r w:rsidR="00C06FDF" w:rsidDel="00826BAE">
          <w:rPr>
            <w:lang w:val="en-US"/>
          </w:rPr>
          <w:delText>.</w:delText>
        </w:r>
      </w:del>
      <w:del w:id="676" w:author="Thomas Duflot" w:date="2024-11-14T09:10:00Z">
        <w:r w:rsidR="00C06FDF" w:rsidDel="001F5EDC">
          <w:rPr>
            <w:lang w:val="en-US"/>
          </w:rPr>
          <w:delText xml:space="preserve"> </w:delText>
        </w:r>
        <w:r w:rsidR="009F745B" w:rsidDel="001F5EDC">
          <w:rPr>
            <w:lang w:val="en-US"/>
          </w:rPr>
          <w:fldChar w:fldCharType="begin"/>
        </w:r>
        <w:r w:rsidR="00996066" w:rsidDel="001F5EDC">
          <w:rPr>
            <w:lang w:val="en-US"/>
          </w:rPr>
          <w:delInstrText xml:space="preserve"> ADDIN ZOTERO_ITEM CSL_CITATION {"citationID":"WwwQSvxu","properties":{"formattedCitation":"\\super 31\\nosupersub{}","plainCitation":"31","noteIndex":0},"citationItems":[{"id":"yg2Cy3EW/k8v0Kw79","uris":["http://zotero.org/users/6270923/items/769C3D7X"],"itemData":{"id":1077,"type":"article-journal","abstract":"Dolutegravir therapeutic drug monitoring (TDM) could be improved by measuring the unbound dolutegravir plasma concentration (Cu), particularly in patients experiencing virological failure or toxicity despite achieving appropriate DTG total plasma concentrations. Equilibrium dialysis (ED) is the gold standard to measure Cu, but ED is time consuming, precluding its use in clinical practice. In contrast, ultrafiltration is applicable to TDM, but is sensitive to numerous analytical conditions. In order to evaluate measurements of Cu by ultrafiltration, ultrafiltration conditions were validated by comparison with ED. DTG concentrations were measured by LC-MS/MS. Three ultrafiltration factors (temperature, duration and relative centrifugal force [RCF]) were evaluated and compared to ED (25/37 °C), using a design of experiment strategy. Temperature was found to influence Cu results by ED (p = 0.036) and UF (p = 0.002) when results were analysed with ANOVA. Relative centrifugal force (2000 g) and time (20 min) interacted to influence Cu (p = 0.006), while individually they did not influence Cu (p = 0.88 and p = 0.42 for RCF and time). Ultrafiltration conditions which yielded the most comparable results to ED were 37 °C, 1000 g for 20 min. Ultrafiltration results greatly depended on analytical conditions, confirming the need to validate the method by comparison with ED in order to correctly interpret DTG Cu.","container-title":"Scientific Reports","DOI":"10.1038/s41598-020-69102-y","ISSN":"2045-2322","issue":"1","journalAbbreviation":"Sci Rep","language":"eng","note":"PMID: 32703975\nPMCID: PMC7378073","page":"12265","source":"PubMed","title":"Comparing ultrafiltration and equilibrium dialysis to measure unbound plasma dolutegravir concentrations based on a design of experiment approach","volume":"10","author":[{"family":"Metsu","given":"David"},{"family":"Lanot","given":"Thomas"},{"family":"Fraissinet","given":"François"},{"family":"Concordet","given":"Didier"},{"family":"Gayrard","given":"Véronique"},{"family":"Averseng","given":"Manon"},{"family":"Ressault","given":"Alice"},{"family":"Martin-Blondel","given":"Guillaume"},{"family":"Levade","given":"Thierry"},{"family":"Février","given":"Frédéric"},{"family":"Chatelut","given":"Etienne"},{"family":"Delobel","given":"Pierre"},{"family":"Gandia","given":"Peggy"}],"issued":{"date-parts":[["2020",7,23]]}}}],"schema":"https://github.com/citation-style-language/schema/raw/master/csl-citation.json"} </w:delInstrText>
        </w:r>
        <w:r w:rsidR="009F745B" w:rsidDel="001F5EDC">
          <w:rPr>
            <w:lang w:val="en-US"/>
          </w:rPr>
          <w:fldChar w:fldCharType="separate"/>
        </w:r>
        <w:r w:rsidR="00996066" w:rsidRPr="00996066" w:rsidDel="001F5EDC">
          <w:rPr>
            <w:rFonts w:ascii="Calibri" w:hAnsi="Calibri" w:cs="Calibri"/>
            <w:szCs w:val="24"/>
            <w:vertAlign w:val="superscript"/>
          </w:rPr>
          <w:delText>31</w:delText>
        </w:r>
        <w:r w:rsidR="009F745B" w:rsidDel="001F5EDC">
          <w:rPr>
            <w:lang w:val="en-US"/>
          </w:rPr>
          <w:fldChar w:fldCharType="end"/>
        </w:r>
        <w:r w:rsidR="00DA026B" w:rsidDel="001F5EDC">
          <w:rPr>
            <w:lang w:val="en-US"/>
          </w:rPr>
          <w:delText xml:space="preserve"> </w:delText>
        </w:r>
      </w:del>
    </w:p>
    <w:p w14:paraId="2A5539A0" w14:textId="1710CEC9" w:rsidR="00826BAE" w:rsidDel="00F9271A" w:rsidRDefault="00671846" w:rsidP="000C54D9">
      <w:pPr>
        <w:spacing w:line="480" w:lineRule="auto"/>
        <w:ind w:firstLine="708"/>
        <w:jc w:val="both"/>
        <w:rPr>
          <w:del w:id="677" w:author="Thomas Duflot" w:date="2024-11-13T18:40:00Z"/>
          <w:lang w:val="en-US"/>
        </w:rPr>
      </w:pPr>
      <w:ins w:id="678" w:author="Thomas Duflot" w:date="2024-11-13T18:41:00Z">
        <w:r w:rsidRPr="00671846">
          <w:rPr>
            <w:lang w:val="en-US"/>
          </w:rPr>
          <w:t xml:space="preserve">The significance of external validation in ensuring the reliability of the study's findings cannot be overstated. Consequently, the predictive performance of the models under investigation was rigorously assessed, despite the limited sample size in this single-center prospective </w:t>
        </w:r>
        <w:r>
          <w:rPr>
            <w:lang w:val="en-US"/>
          </w:rPr>
          <w:t>cohort</w:t>
        </w:r>
        <w:r w:rsidRPr="00671846">
          <w:rPr>
            <w:lang w:val="en-US"/>
          </w:rPr>
          <w:t xml:space="preserve"> (N=62). Although this limitation is acknowledged, the use of combined fit metrics provided valuable insights, revealing that certain models demonstrated a higher degree of reliability compared to others. It is important to interpret these results with caution, as their validation requires replication and further extensive investigation.</w:t>
        </w:r>
      </w:ins>
    </w:p>
    <w:p w14:paraId="7AD9B441" w14:textId="77777777" w:rsidR="00F9271A" w:rsidRDefault="00F9271A" w:rsidP="00284DC0">
      <w:pPr>
        <w:spacing w:line="480" w:lineRule="auto"/>
        <w:ind w:firstLine="708"/>
        <w:jc w:val="both"/>
        <w:rPr>
          <w:ins w:id="679" w:author="Thomas Duflot" w:date="2024-11-13T21:12:00Z"/>
          <w:lang w:val="en-US"/>
        </w:rPr>
      </w:pPr>
    </w:p>
    <w:p w14:paraId="536B23A4" w14:textId="77777777" w:rsidR="008930F3" w:rsidRDefault="008930F3" w:rsidP="00284DC0">
      <w:pPr>
        <w:spacing w:line="480" w:lineRule="auto"/>
        <w:ind w:firstLine="708"/>
        <w:jc w:val="both"/>
        <w:rPr>
          <w:ins w:id="680" w:author="Thomas Duflot" w:date="2024-11-13T21:38:00Z"/>
          <w:lang w:val="en-US"/>
        </w:rPr>
      </w:pPr>
      <w:ins w:id="681" w:author="Thomas Duflot" w:date="2024-11-13T21:38:00Z">
        <w:r w:rsidRPr="008930F3">
          <w:rPr>
            <w:lang w:val="en-US"/>
          </w:rPr>
          <w:t>Interestingly, although the Gregoire, Heffernan, and Hartman models demonstrated satisfactory metrics during external validation, we observed differences in concordance between Hartman and the other two models. Gregoire and Heffernan formed a concordance group with high similarity (93%), while Hartman showed lower concordance—85% with Heffernan and 79% with Gregoire. This intriguing result may be attributed to Hartman’s higher MSE and MPE. Given the greater variability in MPE for the Hartman model, we hypothesize that the Gregoire and Heffernan models offer better predictive performance, with Heffernan being the strongest overall due to its lowest MPE, RMSE, RMSE%, and highest R².</w:t>
        </w:r>
      </w:ins>
    </w:p>
    <w:p w14:paraId="1B9CAE8E" w14:textId="39DC4C62" w:rsidR="00D60495" w:rsidRDefault="00284DC0" w:rsidP="00284DC0">
      <w:pPr>
        <w:spacing w:line="480" w:lineRule="auto"/>
        <w:ind w:firstLine="708"/>
        <w:jc w:val="both"/>
        <w:rPr>
          <w:lang w:val="en-US"/>
        </w:rPr>
      </w:pPr>
      <w:r>
        <w:rPr>
          <w:lang w:val="en-US"/>
        </w:rPr>
        <w:t>Transitioning</w:t>
      </w:r>
      <w:r w:rsidR="00DA026B" w:rsidRPr="00193B91">
        <w:rPr>
          <w:lang w:val="en-US"/>
        </w:rPr>
        <w:t xml:space="preserve"> from modeling concepts to clinical </w:t>
      </w:r>
      <w:r>
        <w:rPr>
          <w:lang w:val="en-US"/>
        </w:rPr>
        <w:t>implications</w:t>
      </w:r>
      <w:r w:rsidR="00DA026B" w:rsidRPr="00193B91">
        <w:rPr>
          <w:lang w:val="en-US"/>
        </w:rPr>
        <w:t xml:space="preserve">, </w:t>
      </w:r>
      <w:r>
        <w:rPr>
          <w:lang w:val="en-US"/>
        </w:rPr>
        <w:t>the p</w:t>
      </w:r>
      <w:r w:rsidRPr="00284DC0">
        <w:rPr>
          <w:lang w:val="en-US"/>
        </w:rPr>
        <w:t xml:space="preserve">rimary objective </w:t>
      </w:r>
      <w:r>
        <w:rPr>
          <w:lang w:val="en-US"/>
        </w:rPr>
        <w:t>was</w:t>
      </w:r>
      <w:r w:rsidRPr="00284DC0">
        <w:rPr>
          <w:lang w:val="en-US"/>
        </w:rPr>
        <w:t xml:space="preserve"> to ascertain whether the CEF dosing regimen </w:t>
      </w:r>
      <w:r>
        <w:rPr>
          <w:lang w:val="en-US"/>
        </w:rPr>
        <w:t>was</w:t>
      </w:r>
      <w:r w:rsidRPr="00284DC0">
        <w:rPr>
          <w:lang w:val="en-US"/>
        </w:rPr>
        <w:t xml:space="preserve"> sufficient to achieve the therapeutic objectives. Although the retrospective cohort study possesse</w:t>
      </w:r>
      <w:r>
        <w:rPr>
          <w:lang w:val="en-US"/>
        </w:rPr>
        <w:t>d</w:t>
      </w:r>
      <w:r w:rsidRPr="00284DC0">
        <w:rPr>
          <w:lang w:val="en-US"/>
        </w:rPr>
        <w:t xml:space="preserve"> evident limitations, it has been observed that when employing a CEF</w:t>
      </w:r>
      <w:r w:rsidR="00D105F1" w:rsidRPr="00671846">
        <w:rPr>
          <w:vertAlign w:val="subscript"/>
          <w:lang w:val="en-US"/>
          <w:rPrChange w:id="682" w:author="Thomas Duflot" w:date="2024-11-13T18:41:00Z">
            <w:rPr>
              <w:lang w:val="en-US"/>
            </w:rPr>
          </w:rPrChange>
        </w:rPr>
        <w:t>u</w:t>
      </w:r>
      <w:r w:rsidRPr="00284DC0">
        <w:rPr>
          <w:lang w:val="en-US"/>
        </w:rPr>
        <w:t xml:space="preserve"> threshold of 1 mg/L,</w:t>
      </w:r>
      <w:r w:rsidR="004903D1">
        <w:rPr>
          <w:lang w:val="en-US"/>
        </w:rPr>
        <w:t xml:space="preserve"> PTA</w:t>
      </w:r>
      <w:r w:rsidRPr="00284DC0">
        <w:rPr>
          <w:lang w:val="en-US"/>
        </w:rPr>
        <w:t xml:space="preserve"> is 95.7% across all models. Consequently, the level of concordance among th</w:t>
      </w:r>
      <w:r w:rsidR="004903D1">
        <w:rPr>
          <w:lang w:val="en-US"/>
        </w:rPr>
        <w:t>ese models was relatively high</w:t>
      </w:r>
      <w:r w:rsidR="00DA026B">
        <w:rPr>
          <w:lang w:val="en-US"/>
        </w:rPr>
        <w:t xml:space="preserve">. </w:t>
      </w:r>
      <w:r w:rsidRPr="00284DC0">
        <w:rPr>
          <w:lang w:val="en-US"/>
        </w:rPr>
        <w:t xml:space="preserve">However, as the thresholds increased, inter-model variability may start to impact clinical conclusions regarding the effectiveness of CEF. </w:t>
      </w:r>
    </w:p>
    <w:p w14:paraId="15B17EC0" w14:textId="3DEBB575" w:rsidR="00DA026B" w:rsidRDefault="00284DC0" w:rsidP="008F0A59">
      <w:pPr>
        <w:spacing w:line="480" w:lineRule="auto"/>
        <w:ind w:firstLine="708"/>
        <w:jc w:val="both"/>
        <w:rPr>
          <w:lang w:val="en-US"/>
        </w:rPr>
      </w:pPr>
      <w:r>
        <w:rPr>
          <w:lang w:val="en-US"/>
        </w:rPr>
        <w:t>Balancing the limitations of retrospective data, i</w:t>
      </w:r>
      <w:r w:rsidRPr="00284DC0">
        <w:rPr>
          <w:lang w:val="en-US"/>
        </w:rPr>
        <w:t>t is crucial to emphasize that the significant predictors of CEF</w:t>
      </w:r>
      <w:r w:rsidRPr="00F96847">
        <w:rPr>
          <w:vertAlign w:val="subscript"/>
          <w:lang w:val="en-US"/>
          <w:rPrChange w:id="683" w:author="Thomas Duflot" w:date="2024-11-13T18:42:00Z">
            <w:rPr>
              <w:lang w:val="en-US"/>
            </w:rPr>
          </w:rPrChange>
        </w:rPr>
        <w:t>t</w:t>
      </w:r>
      <w:ins w:id="684" w:author="Thomas Duflot" w:date="2024-11-13T18:42:00Z">
        <w:r w:rsidR="00F96847" w:rsidRPr="00F96847">
          <w:rPr>
            <w:vertAlign w:val="subscript"/>
            <w:lang w:val="en-US"/>
            <w:rPrChange w:id="685" w:author="Thomas Duflot" w:date="2024-11-13T18:42:00Z">
              <w:rPr>
                <w:lang w:val="en-US"/>
              </w:rPr>
            </w:rPrChange>
          </w:rPr>
          <w:t>ot</w:t>
        </w:r>
      </w:ins>
      <w:r w:rsidRPr="00284DC0">
        <w:rPr>
          <w:lang w:val="en-US"/>
        </w:rPr>
        <w:t xml:space="preserve"> identified in this cohort, including age, plasma albumin, plasma creatinine, and dose, have been previously highlighted in the literature</w:t>
      </w:r>
      <w:r w:rsidR="00C06FDF">
        <w:rPr>
          <w:lang w:val="en-US"/>
        </w:rPr>
        <w:t>.</w:t>
      </w:r>
      <w:ins w:id="686" w:author="Thomas Duflot" w:date="2024-11-14T09:11:00Z">
        <w:r w:rsidR="001F5EDC">
          <w:rPr>
            <w:lang w:val="en-US"/>
          </w:rPr>
          <w:t xml:space="preserve"> </w:t>
        </w:r>
      </w:ins>
      <w:r w:rsidR="001F5EDC">
        <w:rPr>
          <w:lang w:val="en-US"/>
        </w:rPr>
        <w:fldChar w:fldCharType="begin"/>
      </w:r>
      <w:r w:rsidR="00073B83">
        <w:rPr>
          <w:lang w:val="en-US"/>
        </w:rPr>
        <w:instrText xml:space="preserve"> ADDIN ZOTERO_ITEM CSL_CITATION {"citationID":"ujwp0UtL","properties":{"formattedCitation":"(18, 26)","plainCitation":"(18, 26)","noteIndex":0},"citationItems":[{"id":"yg2Cy3EW/9p0ow7wF","uris":["http://zotero.org/users/6270923/items/LJNCAU8E"],"itemData":{"id":"yg2Cy3EW/9p0ow7wF","type":"article-journal","abstract":"Critical illness, including sepsis, causes significant pathophysiologic changes that alter the pharmacokinetics (PK) of antibiotics. Ceftriaxone is one of the most prescribed antibiotics in patients admitted to the pediatric intensive care unit (PICU). We sought to develop population PK models of both total ceftriaxone and free ceftriaxone in children admitted to a single-center PICU using a scavenged opportunistic sampling approach. We tested if the presence of sepsis and phase of illness (before or after 48 h of antibiotic treatment) altered ceftriaxone PK parameters. We performed Monte Carlo simulations to evaluate whether dosing regimens commonly used in PICUs in the United States (50 mg/kg of body weight every 12 h versus 24 h) resulted in adequate antimicrobial coverage. We found that a two-compartment model best described both total and free ceftriaxone concentrations. For free concentrations, the population clearance value is 6.54 L/h/70 kg, central volume is 25.4 L/70 kg, and peripheral volume is 19.6 L/70 kg. For both models, we found that allometric weight scaling, postmenstrual age, creatinine clearance, and daily highest temperature had significant effects on clearance. The presence of sepsis or phase of illness did not have a significant effect on clearance or volume of distribution. Monte Carlo simulations demonstrated that to achieve free concentrations above 1 μg/ml for 100% of the dosing intervals, a dosing regimen of 50 mg/kg every 12 h is recommended for most patients. A continuous infusion could be considered if the target is to maintain free concentrations four times above the MICs (4 μg/ml).","container-title":"Antimicrobial Agents and Chemotherapy","DOI":"10.1128/AAC.01427-21","ISSN":"1098-6596","issue":"1","journalAbbreviation":"Antimicrob Agents Chemother","language":"eng","note":"PMID: 34633847\nPMCID: PMC8765235","page":"e0142721","source":"PubMed","title":"Population Pharmacokinetic Modeling of Total and Free Ceftriaxone in Critically Ill Children and Young Adults and Monte Carlo Simulations Support Twice Daily Dosing for Target Attainment","volume":"66","author":[{"family":"Tang Girdwood","given":"Sonya"},{"family":"Dong","given":"Min"},{"family":"Tang","given":"Peter"},{"family":"Stoneman","given":"Erin"},{"family":"Jones","given":"Rhonda"},{"family":"Yunger","given":"Toni"},{"family":"Ostermeier","given":"Austin"},{"family":"Curry","given":"Calise"},{"family":"Forton","given":"Melissa"},{"family":"Hail","given":"Traci"},{"family":"Mullaney","given":"Randi"},{"family":"Lahni","given":"Patrick"},{"family":"Punt","given":"Nieko"},{"family":"Kaplan","given":"Jennifer"},{"family":"Vinks","given":"Alexander A."}],"issued":{"date-parts":[["2022",1,18]]}}},{"id":"yg2Cy3EW/O8X7eukN","uris":["http://zotero.org/users/6270923/items/Z6V278G7"],"itemData":{"id":"yg2Cy3EW/O8X7eukN","type":"article-journal","abstract":"OBJECTIVES: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instrText>
      </w:r>
      <w:r w:rsidR="001F5EDC">
        <w:rPr>
          <w:lang w:val="en-US"/>
        </w:rPr>
        <w:fldChar w:fldCharType="separate"/>
      </w:r>
      <w:r w:rsidR="00073B83" w:rsidRPr="00073B83">
        <w:rPr>
          <w:rFonts w:ascii="Calibri" w:hAnsi="Calibri" w:cs="Calibri"/>
        </w:rPr>
        <w:t>(18, 26)</w:t>
      </w:r>
      <w:r w:rsidR="001F5EDC">
        <w:rPr>
          <w:lang w:val="en-US"/>
        </w:rPr>
        <w:fldChar w:fldCharType="end"/>
      </w:r>
      <w:ins w:id="687" w:author="Thomas Duflot" w:date="2024-11-14T09:11:00Z">
        <w:r w:rsidR="001F5EDC">
          <w:rPr>
            <w:lang w:val="en-US"/>
          </w:rPr>
          <w:t xml:space="preserve"> </w:t>
        </w:r>
      </w:ins>
      <w:del w:id="688" w:author="Thomas Duflot" w:date="2024-11-14T09:11:00Z">
        <w:r w:rsidR="00C06FDF" w:rsidDel="001F5EDC">
          <w:rPr>
            <w:lang w:val="en-US"/>
          </w:rPr>
          <w:delText xml:space="preserve"> </w:delText>
        </w:r>
        <w:r w:rsidR="009F745B" w:rsidDel="001F5EDC">
          <w:rPr>
            <w:lang w:val="en-US"/>
          </w:rPr>
          <w:fldChar w:fldCharType="begin"/>
        </w:r>
        <w:r w:rsidR="00996066" w:rsidDel="001F5EDC">
          <w:rPr>
            <w:lang w:val="en-US"/>
          </w:rPr>
          <w:delInstrText xml:space="preserve"> ADDIN ZOTERO_ITEM CSL_CITATION {"citationID":"V2rDirpa","properties":{"formattedCitation":"\\super 18,26\\nosupersub{}","plainCitation":"18,26","noteIndex":0},"citationItems":[{"id":"yg2Cy3EW/9p0ow7wF","uris":["http://zotero.org/users/6270923/items/LJNCAU8E"],"itemData":{"id":963,"type":"article-journal","abstract":"Critical illness, including sepsis, causes significant pathophysiologic changes that alter the pharmacokinetics (PK) of antibiotics. Ceftriaxone is one of the most prescribed antibiotics in patients admitted to the pediatric intensive care unit (PICU). We sought to develop population PK models of both total ceftriaxone and free ceftriaxone in children admitted to a single-center PICU using a scavenged opportunistic sampling approach. We tested if the presence of sepsis and phase of illness (before or after 48 h of antibiotic treatment) altered ceftriaxone PK parameters. We performed Monte Carlo simulations to evaluate whether dosing regimens commonly used in PICUs in the United States (50 mg/kg of body weight every 12 h versus 24 h) resulted in adequate antimicrobial coverage. We found that a two-compartment model best described both total and free ceftriaxone concentrations. For free concentrations, the population clearance value is 6.54 L/h/70 kg, central volume is 25.4 L/70 kg, and peripheral volume is 19.6 L/70 kg. For both models, we found that allometric weight scaling, postmenstrual age, creatinine clearance, and daily highest temperature had significant effects on clearance. The presence of sepsis or phase of illness did not have a significant effect on clearance or volume of distribution. Monte Carlo simulations demonstrated that to achieve free concentrations above 1 μg/ml for 100% of the dosing intervals, a dosing regimen of 50 mg/kg every 12 h is recommended for most patients. A continuous infusion could be considered if the target is to maintain free concentrations four times above the MICs (4 μg/ml).","container-title":"Antimicrobial Agents and Chemotherapy","DOI":"10.1128/AAC.01427-21","ISSN":"1098-6596","issue":"1","journalAbbreviation":"Antimicrob Agents Chemother","language":"eng","note":"PMID: 34633847\nPMCID: PMC8765235","page":"e0142721","source":"PubMed","title":"Population Pharmacokinetic Modeling of Total and Free Ceftriaxone in Critically Ill Children and Young Adults and Monte Carlo Simulations Support Twice Daily Dosing for Target Attainment","volume":"66","author":[{"family":"Tang Girdwood","given":"Sonya"},{"family":"Dong","given":"Min"},{"family":"Tang","given":"Peter"},{"family":"Stoneman","given":"Erin"},{"family":"Jones","given":"Rhonda"},{"family":"Yunger","given":"Toni"},{"family":"Ostermeier","given":"Austin"},{"family":"Curry","given":"Calise"},{"family":"Forton","given":"Melissa"},{"family":"Hail","given":"Traci"},{"family":"Mullaney","given":"Randi"},{"family":"Lahni","given":"Patrick"},{"family":"Punt","given":"Nieko"},{"family":"Kaplan","given":"Jennifer"},{"family":"Vinks","given":"Alexander A."}],"issued":{"date-parts":[["2022",1,18]]}}},{"id":"yg2Cy3EW/O8X7eukN","uris":["http://zotero.org/users/6270923/items/Z6V278G7"],"itemData":{"id":603,"type":"article-journal","abstract":"OBJECTIVES: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delInstrText>
        </w:r>
        <w:r w:rsidR="009F745B" w:rsidDel="001F5EDC">
          <w:rPr>
            <w:lang w:val="en-US"/>
          </w:rPr>
          <w:fldChar w:fldCharType="separate"/>
        </w:r>
        <w:r w:rsidR="00996066" w:rsidRPr="00996066" w:rsidDel="001F5EDC">
          <w:rPr>
            <w:rFonts w:ascii="Calibri" w:hAnsi="Calibri" w:cs="Calibri"/>
            <w:szCs w:val="24"/>
            <w:vertAlign w:val="superscript"/>
          </w:rPr>
          <w:delText>18,26</w:delText>
        </w:r>
        <w:r w:rsidR="009F745B" w:rsidDel="001F5EDC">
          <w:rPr>
            <w:lang w:val="en-US"/>
          </w:rPr>
          <w:fldChar w:fldCharType="end"/>
        </w:r>
        <w:r w:rsidR="00D60495" w:rsidRPr="00D60495" w:rsidDel="001F5EDC">
          <w:rPr>
            <w:lang w:val="en-US"/>
          </w:rPr>
          <w:delText xml:space="preserve"> </w:delText>
        </w:r>
      </w:del>
      <w:r w:rsidRPr="00284DC0">
        <w:rPr>
          <w:lang w:val="en-US"/>
        </w:rPr>
        <w:t xml:space="preserve">As demonstrated in the mixed effects regression analysis (Table </w:t>
      </w:r>
      <w:r w:rsidR="00E17941">
        <w:rPr>
          <w:lang w:val="en-US"/>
        </w:rPr>
        <w:t>4</w:t>
      </w:r>
      <w:r w:rsidRPr="00284DC0">
        <w:rPr>
          <w:lang w:val="en-US"/>
        </w:rPr>
        <w:t xml:space="preserve">), daily dose was treated as a continuous variable, revealing that </w:t>
      </w:r>
      <w:ins w:id="689" w:author="Thomas Duflot" w:date="2024-11-13T18:42:00Z">
        <w:r w:rsidR="00F96847" w:rsidRPr="00284DC0">
          <w:rPr>
            <w:lang w:val="en-US"/>
          </w:rPr>
          <w:t>CEF</w:t>
        </w:r>
        <w:r w:rsidR="00F96847" w:rsidRPr="008035F0">
          <w:rPr>
            <w:vertAlign w:val="subscript"/>
            <w:lang w:val="en-US"/>
          </w:rPr>
          <w:t>tot</w:t>
        </w:r>
        <w:r w:rsidR="00F96847" w:rsidRPr="00284DC0" w:rsidDel="00F96847">
          <w:rPr>
            <w:lang w:val="en-US"/>
          </w:rPr>
          <w:t xml:space="preserve"> </w:t>
        </w:r>
      </w:ins>
      <w:del w:id="690" w:author="Thomas Duflot" w:date="2024-11-13T18:42:00Z">
        <w:r w:rsidRPr="00284DC0" w:rsidDel="00F96847">
          <w:rPr>
            <w:lang w:val="en-US"/>
          </w:rPr>
          <w:delText xml:space="preserve">CEFt </w:delText>
        </w:r>
      </w:del>
      <w:del w:id="691" w:author="Thomas Duflot" w:date="2024-11-13T16:01:00Z">
        <w:r w:rsidRPr="00284DC0" w:rsidDel="008100FD">
          <w:rPr>
            <w:lang w:val="en-US"/>
          </w:rPr>
          <w:delText xml:space="preserve">levels </w:delText>
        </w:r>
      </w:del>
      <w:ins w:id="692" w:author="Thomas Duflot" w:date="2024-11-13T16:01:00Z">
        <w:r w:rsidR="008100FD">
          <w:rPr>
            <w:lang w:val="en-US"/>
          </w:rPr>
          <w:t>concentrations</w:t>
        </w:r>
        <w:r w:rsidR="008100FD" w:rsidRPr="00284DC0">
          <w:rPr>
            <w:lang w:val="en-US"/>
          </w:rPr>
          <w:t xml:space="preserve"> </w:t>
        </w:r>
      </w:ins>
      <w:r w:rsidRPr="00284DC0">
        <w:rPr>
          <w:lang w:val="en-US"/>
        </w:rPr>
        <w:t xml:space="preserve">increase with higher doses. </w:t>
      </w:r>
      <w:ins w:id="693" w:author="Thomas Duflot" w:date="2024-11-13T21:08:00Z">
        <w:r w:rsidR="00417FE7">
          <w:rPr>
            <w:lang w:val="en-US"/>
          </w:rPr>
          <w:t xml:space="preserve">Of note, </w:t>
        </w:r>
      </w:ins>
      <w:ins w:id="694" w:author="Thomas Duflot" w:date="2024-11-13T21:09:00Z">
        <w:r w:rsidR="00417FE7" w:rsidRPr="00417FE7">
          <w:rPr>
            <w:lang w:val="en-US"/>
          </w:rPr>
          <w:t>a population pharmacokinetic (popPK) analysis would allow a more thorough evaluation</w:t>
        </w:r>
        <w:r w:rsidR="00417FE7">
          <w:rPr>
            <w:lang w:val="en-US"/>
          </w:rPr>
          <w:t xml:space="preserve"> of covariates and CEF</w:t>
        </w:r>
        <w:r w:rsidR="00417FE7" w:rsidRPr="00417FE7">
          <w:rPr>
            <w:vertAlign w:val="subscript"/>
            <w:lang w:val="en-US"/>
            <w:rPrChange w:id="695" w:author="Thomas Duflot" w:date="2024-11-13T21:10:00Z">
              <w:rPr>
                <w:lang w:val="en-US"/>
              </w:rPr>
            </w:rPrChange>
          </w:rPr>
          <w:t>u</w:t>
        </w:r>
        <w:r w:rsidR="00417FE7">
          <w:rPr>
            <w:lang w:val="en-US"/>
          </w:rPr>
          <w:t xml:space="preserve"> estimation</w:t>
        </w:r>
        <w:r w:rsidR="00417FE7" w:rsidRPr="00417FE7">
          <w:rPr>
            <w:lang w:val="en-US"/>
          </w:rPr>
          <w:t xml:space="preserve"> using nonlinear mixed-effects modeling. However, due to the retrospective nature of our data, the low number of patients with repeated ceftriaxone concentration measurements, and the heterogeneity of our patient population (encompassing both ICU and general ward patients), developing a popPK model for our cohort would likely introduce bias and yield inconclusive results.</w:t>
        </w:r>
      </w:ins>
      <w:ins w:id="696" w:author="Thomas Duflot" w:date="2024-11-13T18:45:00Z">
        <w:r w:rsidR="00656843">
          <w:rPr>
            <w:lang w:val="en-US"/>
          </w:rPr>
          <w:t xml:space="preserve"> </w:t>
        </w:r>
      </w:ins>
      <w:del w:id="697" w:author="Thomas Duflot" w:date="2024-11-13T18:45:00Z">
        <w:r w:rsidRPr="00284DC0" w:rsidDel="00656843">
          <w:rPr>
            <w:lang w:val="en-US"/>
          </w:rPr>
          <w:delText>Notably, it</w:delText>
        </w:r>
      </w:del>
      <w:ins w:id="698" w:author="Thomas Duflot" w:date="2024-11-13T21:10:00Z">
        <w:r w:rsidR="00A61C0C">
          <w:rPr>
            <w:lang w:val="en-US"/>
          </w:rPr>
          <w:t>Despite this limitation, it</w:t>
        </w:r>
      </w:ins>
      <w:r w:rsidRPr="00284DC0">
        <w:rPr>
          <w:lang w:val="en-US"/>
        </w:rPr>
        <w:t xml:space="preserve"> is </w:t>
      </w:r>
      <w:r w:rsidR="00A42072">
        <w:rPr>
          <w:lang w:val="en-US"/>
        </w:rPr>
        <w:t>interesting</w:t>
      </w:r>
      <w:r w:rsidRPr="00284DC0">
        <w:rPr>
          <w:lang w:val="en-US"/>
        </w:rPr>
        <w:t xml:space="preserve"> to observe that </w:t>
      </w:r>
      <w:ins w:id="699" w:author="Thomas Duflot" w:date="2024-11-13T18:42:00Z">
        <w:r w:rsidR="00F96847" w:rsidRPr="00284DC0">
          <w:rPr>
            <w:lang w:val="en-US"/>
          </w:rPr>
          <w:t>CEF</w:t>
        </w:r>
        <w:r w:rsidR="00F96847" w:rsidRPr="008035F0">
          <w:rPr>
            <w:vertAlign w:val="subscript"/>
            <w:lang w:val="en-US"/>
          </w:rPr>
          <w:t>tot</w:t>
        </w:r>
        <w:r w:rsidR="00F96847" w:rsidRPr="00284DC0" w:rsidDel="00F96847">
          <w:rPr>
            <w:lang w:val="en-US"/>
          </w:rPr>
          <w:t xml:space="preserve"> </w:t>
        </w:r>
      </w:ins>
      <w:del w:id="700" w:author="Thomas Duflot" w:date="2024-11-13T18:42:00Z">
        <w:r w:rsidRPr="00284DC0" w:rsidDel="00F96847">
          <w:rPr>
            <w:lang w:val="en-US"/>
          </w:rPr>
          <w:delText xml:space="preserve">CEFt </w:delText>
        </w:r>
      </w:del>
      <w:r w:rsidRPr="00284DC0">
        <w:rPr>
          <w:lang w:val="en-US"/>
        </w:rPr>
        <w:t xml:space="preserve">concentrations were significantly </w:t>
      </w:r>
      <w:r w:rsidR="00D74184">
        <w:rPr>
          <w:lang w:val="en-US"/>
        </w:rPr>
        <w:t>higher</w:t>
      </w:r>
      <w:r w:rsidRPr="00284DC0">
        <w:rPr>
          <w:lang w:val="en-US"/>
        </w:rPr>
        <w:t xml:space="preserve"> with a dosing regimen of 1g administered twice daily compared to 2g administered once daily. This suggests that dividing the daily dose or employing continuous infusion may represent more effective approaches for achieving the therapeutic target</w:t>
      </w:r>
      <w:r w:rsidR="00D74184">
        <w:rPr>
          <w:lang w:val="en-US"/>
        </w:rPr>
        <w:t xml:space="preserve"> but</w:t>
      </w:r>
      <w:r w:rsidRPr="00284DC0">
        <w:rPr>
          <w:lang w:val="en-US"/>
        </w:rPr>
        <w:t xml:space="preserve"> may also elevate the risk of toxicity</w:t>
      </w:r>
      <w:r w:rsidR="00C06FDF">
        <w:rPr>
          <w:lang w:val="en-US"/>
        </w:rPr>
        <w:t>.</w:t>
      </w:r>
      <w:ins w:id="701" w:author="Thomas Duflot" w:date="2024-11-14T09:12:00Z">
        <w:r w:rsidR="001F5EDC">
          <w:rPr>
            <w:lang w:val="en-US"/>
          </w:rPr>
          <w:t xml:space="preserve"> </w:t>
        </w:r>
      </w:ins>
      <w:r w:rsidR="001F5EDC">
        <w:rPr>
          <w:lang w:val="en-US"/>
        </w:rPr>
        <w:fldChar w:fldCharType="begin"/>
      </w:r>
      <w:r w:rsidR="00073B83">
        <w:rPr>
          <w:lang w:val="en-US"/>
        </w:rPr>
        <w:instrText xml:space="preserve"> ADDIN ZOTERO_ITEM CSL_CITATION {"citationID":"GafX1ygd","properties":{"formattedCitation":"(32, 33)","plainCitation":"(32, 33)","noteIndex":0},"citationItems":[{"id":150,"uris":["http://zotero.org/users/local/CULfEDKS/items/X488JH7V"],"itemData":{"id":150,"type":"article-journal","abstract":"The objective of this study was to describe the total and unbound population pharmacokinetics of ceftriaxone in critically ill adult patients and to define optimized dosing regimens. Total and unbound ceftriaxone concentrations were obtained from two pharmacokinetic studies and from a therapeutic drug monitoring (TDM) program at a tertiary hospital intensive care unit. Population pharmacokinetic analysis and Monte Carlo simulations were used to assess the probability of achieving a free trough concentration/MIC ratio of ≥1 using Pmetrics for R. A total of 474 samples (267 total and 207 unbound) were available from 36 patients. A two-compartment model describing ceftriaxone-albumin binding with both nonrenal and renal elimination incorporating creatinine clearance to explain the between-patient variability best described the data. An albumin concentration of ≤20 g/L decreased the probability of target attainment (PTA) by up to 20% across different dosing regimens and simulated creatinine clearances. A ceftriaxone dose of 1 g twice daily is likely therapeutic in patients with creatinine clearance of &lt;100 mL/min infected with susceptible isolates (PTA, ~90%). Higher doses administered as a continuous infusion (4 g/day) are needed in patients with augmented renal clearance (creatinine clearance, &gt;130 mL/min) who are infected by pathogens with a MIC of ≥0.5 mg/L. The ceftriaxone dose should be based on the patient's renal function and albumin concentration, as well as the isolate MIC. Hypoalbuminemia decreases the PTA in patients receiving intermittent dosing by up to 20%.","container-title":"Antimicrobial Agents and Chemotherapy","DOI":"10.1128/aac.02189-21","ISSN":"1098-6596","issue":"6","journalAbbreviation":"Antimicrob Agents Chemother","language":"eng","note":"PMID: 35575578\nPMCID: PMC9211414","page":"e0218921","source":"PubMed","title":"Multicenter Population Pharmacokinetic Study of Unbound Ceftriaxone in Critically Ill Patients","volume":"66","author":[{"family":"Heffernan","given":"Aaron J."},{"family":"Sime","given":"Fekade B."},{"family":"Kumta","given":"Nilesh"},{"family":"Wallis","given":"Steven C."},{"family":"McWhinney","given":"Brett"},{"family":"Ungerer","given":"Jacobus"},{"family":"Wong","given":"Gloria"},{"family":"Joynt","given":"Gavin M."},{"family":"Lipman","given":"Jeffrey"},{"family":"Roberts","given":"Jason A."}],"issued":{"date-parts":[["2022",6,21]]}}},{"id":153,"uris":["http://zotero.org/users/local/CULfEDKS/items/NZSRFC6K"],"itemData":{"id":153,"type":"article-journal","abstract":"Introduction: Ceftriaxone is one of commonly prescribed beta-lactam antibiotics with several label and off-label clinical indications. A high fraction of administered dose of ceftriaxone is excreted renally in an unchanged form, and it may accumulate significantly in patients with impaired renal functions, which may lead to toxicity. Methods: In this study, we employed a physiologically-based pharmacokinetic (PBPK) modeling, as a tool for precision dosing, to predict the biological exposure of ceftriaxone in a virtually-constructed healthy and chronic kidney disease patient populations, with subsequent dosing optimizations. We started developing the model by integrating the physicochemical properties of the drug with biological system information in a PBPK software platform. A PBPK model in an adult healthy population was developed and evaluated visually and numerically with respect to experimental pharmacokinetic data. The model performance was evaluated based on the fold error criteria of the predicted and reported values for different pharmacokinetic parameters. Then, the model was applied to predict drug exposure in CKD patient populations with various degrees of severity. Results: The developed PBPK model was able to precisely describe the pharmacokinetic behavior of ceftriaxone in adult healthy population and in mild, moderate, and severe CKD patient populations. Decreasing the dose by approximately 25% in mild and 50% in moderate to severe renal disease provided a comparable exposure to the healthy population. Based on the simulation of multiple dosing regimens in severe CKD population, it has been found that accumulation of 2 g every 24 h is lower than the accumulation of 1 g every 12 h dosing regimen. Discussion: In this study, the observed concentration time profiles and pharmacokinetic parameters for ceftriaxone were successfully reproduced by the developed PBPK model and it has been shown that PBPK modeling can be used as a tool for precision dosing to suggest treatment regimens in population with renal impairment.","container-title":"Frontiers in Pharmacology","DOI":"10.3389/fphar.2023.1200828","ISSN":"1663-9812","journalAbbreviation":"Front Pharmacol","language":"eng","note":"PMID: 37547336\nPMCID: PMC10398570","page":"1200828","source":"PubMed","title":"Physiologically-based pharmacokinetic modeling for single and multiple dosing regimens of ceftriaxone in healthy and chronic kidney disease populations: a tool for model-informed precision dosing","title-short":"Physiologically-based pharmacokinetic modeling for single and multiple dosing regimens of ceftriaxone in healthy and chronic kidney disease populations","volume":"14","author":[{"family":"Alasmari","given":"Fawaz"},{"family":"Alasmari","given":"Mohammed S."},{"family":"Muwainea","given":"Hussa Mubarak"},{"family":"Alomar","given":"Hatun A."},{"family":"Alasmari","given":"Abdullah F."},{"family":"Alsanea","given":"Sary"},{"family":"Alshamsan","given":"Aws"},{"family":"Rasool","given":"Muhammad F."},{"family":"Alqahtani","given":"Faleh"}],"issued":{"date-parts":[["2023"]]}}}],"schema":"https://github.com/citation-style-language/schema/raw/master/csl-citation.json"} </w:instrText>
      </w:r>
      <w:r w:rsidR="001F5EDC">
        <w:rPr>
          <w:lang w:val="en-US"/>
        </w:rPr>
        <w:fldChar w:fldCharType="separate"/>
      </w:r>
      <w:r w:rsidR="00073B83" w:rsidRPr="00073B83">
        <w:rPr>
          <w:rFonts w:ascii="Calibri" w:hAnsi="Calibri" w:cs="Calibri"/>
        </w:rPr>
        <w:t>(32, 33)</w:t>
      </w:r>
      <w:r w:rsidR="001F5EDC">
        <w:rPr>
          <w:lang w:val="en-US"/>
        </w:rPr>
        <w:fldChar w:fldCharType="end"/>
      </w:r>
      <w:ins w:id="702" w:author="Thomas Duflot" w:date="2024-11-14T09:12:00Z">
        <w:r w:rsidR="001F5EDC">
          <w:rPr>
            <w:lang w:val="en-US"/>
          </w:rPr>
          <w:t xml:space="preserve"> </w:t>
        </w:r>
      </w:ins>
      <w:del w:id="703" w:author="Thomas Duflot" w:date="2024-11-14T09:12:00Z">
        <w:r w:rsidR="00C06FDF" w:rsidDel="001F5EDC">
          <w:rPr>
            <w:lang w:val="en-US"/>
          </w:rPr>
          <w:delText xml:space="preserve"> </w:delText>
        </w:r>
        <w:r w:rsidR="009F745B" w:rsidDel="001F5EDC">
          <w:rPr>
            <w:lang w:val="en-US"/>
          </w:rPr>
          <w:fldChar w:fldCharType="begin"/>
        </w:r>
        <w:r w:rsidR="00996066" w:rsidDel="001F5EDC">
          <w:rPr>
            <w:lang w:val="en-US"/>
          </w:rPr>
          <w:delInstrText xml:space="preserve"> ADDIN ZOTERO_ITEM CSL_CITATION {"citationID":"LiJ1NX3s","properties":{"formattedCitation":"\\super 32,33\\nosupersub{}","plainCitation":"32,33","noteIndex":0},"citationItems":[{"id":"yg2Cy3EW/IImVmvKD","uris":["http://zotero.org/users/6270923/items/8PEBE8ZP"],"itemData":{"id":860,"type":"article-journal","abstract":"The objective of this study was to describe the total and unbound population pharmacokinetics of ceftriaxone in critically ill adult patients and to define optimized dosing regimens. Total and unbound ceftriaxone concentrations were obtained from two pharmacokinetic studies and from a therapeutic drug monitoring (TDM) program at a tertiary hospital intensive care unit. Population pharmacokinetic analysis and Monte Carlo simulations were used to assess the probability of achieving a free trough concentration/MIC ratio of ≥1 using Pmetrics for R. A total of 474 samples (267 total and 207 unbound) were available from 36 patients. A two-compartment model describing ceftriaxone-albumin binding with both nonrenal and renal elimination incorporating creatinine clearance to explain the between-patient variability best described the data. An albumin concentration of ≤20 g/L decreased the probability of target attainment (PTA) by up to 20% across different dosing regimens and simulated creatinine clearances. A ceftriaxone dose of 1 g twice daily is likely therapeutic in patients with creatinine clearance of &lt;100 mL/min infected with susceptible isolates (PTA, ~90%). Higher doses administered as a continuous infusion (4 g/day) are needed in patients with augmented renal clearance (creatinine clearance, &gt;130 mL/min) who are infected by pathogens with a MIC of ≥0.5 mg/L. The ceftriaxone dose should be based on the patient's renal function and albumin concentration, as well as the isolate MIC. Hypoalbuminemia decreases the PTA in patients receiving intermittent dosing by up to 20%.","container-title":"Antimicrobial Agents and Chemotherapy","DOI":"10.1128/aac.02189-21","ISSN":"1098-6596","issue":"6","journalAbbreviation":"Antimicrob Agents Chemother","language":"eng","note":"PMID: 35575578\nPMCID: PMC9211414","page":"e0218921","source":"PubMed","title":"Multicenter Population Pharmacokinetic Study of Unbound Ceftriaxone in Critically Ill Patients","volume":"66","author":[{"family":"Heffernan","given":"Aaron J."},{"family":"Sime","given":"Fekade B."},{"family":"Kumta","given":"Nilesh"},{"family":"Wallis","given":"Steven C."},{"family":"McWhinney","given":"Brett"},{"family":"Ungerer","given":"Jacobus"},{"family":"Wong","given":"Gloria"},{"family":"Joynt","given":"Gavin M."},{"family":"Lipman","given":"Jeffrey"},{"family":"Roberts","given":"Jason A."}],"issued":{"date-parts":[["2022",6,21]]}}},{"id":"yg2Cy3EW/Gx2xFIsf","uris":["http://zotero.org/users/6270923/items/39N3VHSM"],"itemData":{"id":1076,"type":"article-journal","abstract":"Introduction: Ceftriaxone is one of commonly prescribed beta-lactam antibiotics with several label and off-label clinical indications. A high fraction of administered dose of ceftriaxone is excreted renally in an unchanged form, and it may accumulate significantly in patients with impaired renal functions, which may lead to toxicity. Methods: In this study, we employed a physiologically-based pharmacokinetic (PBPK) modeling, as a tool for precision dosing, to predict the biological exposure of ceftriaxone in a virtually-constructed healthy and chronic kidney disease patient populations, with subsequent dosing optimizations. We started developing the model by integrating the physicochemical properties of the drug with biological system information in a PBPK software platform. A PBPK model in an adult healthy population was developed and evaluated visually and numerically with respect to experimental pharmacokinetic data. The model performance was evaluated based on the fold error criteria of the predicted and reported values for different pharmacokinetic parameters. Then, the model was applied to predict drug exposure in CKD patient populations with various degrees of severity. Results: The developed PBPK model was able to precisely describe the pharmacokinetic behavior of ceftriaxone in adult healthy population and in mild, moderate, and severe CKD patient populations. Decreasing the dose by approximately 25% in mild and 50% in moderate to severe renal disease provided a comparable exposure to the healthy population. Based on the simulation of multiple dosing regimens in severe CKD population, it has been found that accumulation of 2 g every 24 h is lower than the accumulation of 1 g every 12 h dosing regimen. Discussion: In this study, the observed concentration time profiles and pharmacokinetic parameters for ceftriaxone were successfully reproduced by the developed PBPK model and it has been shown that PBPK modeling can be used as a tool for precision dosing to suggest treatment regimens in population with renal impairment.","container-title":"Frontiers in Pharmacology","DOI":"10.3389/fphar.2023.1200828","ISSN":"1663-9812","journalAbbreviation":"Front Pharmacol","language":"eng","note":"PMID: 37547336\nPMCID: PMC10398570","page":"1200828","source":"PubMed","title":"Physiologically-based pharmacokinetic modeling for single and multiple dosing regimens of ceftriaxone in healthy and chronic kidney disease populations: a tool for model-informed precision dosing","title-short":"Physiologically-based pharmacokinetic modeling for single and multiple dosing regimens of ceftriaxone in healthy and chronic kidney disease populations","volume":"14","author":[{"family":"Alasmari","given":"Fawaz"},{"family":"Alasmari","given":"Mohammed S."},{"family":"Muwainea","given":"Hussa Mubarak"},{"family":"Alomar","given":"Hatun A."},{"family":"Alasmari","given":"Abdullah F."},{"family":"Alsanea","given":"Sary"},{"family":"Alshamsan","given":"Aws"},{"family":"Rasool","given":"Muhammad F."},{"family":"Alqahtani","given":"Faleh"}],"issued":{"date-parts":[["2023"]]}}}],"schema":"https://github.com/citation-style-language/schema/raw/master/csl-citation.json"} </w:delInstrText>
        </w:r>
        <w:r w:rsidR="009F745B" w:rsidDel="001F5EDC">
          <w:rPr>
            <w:lang w:val="en-US"/>
          </w:rPr>
          <w:fldChar w:fldCharType="separate"/>
        </w:r>
        <w:r w:rsidR="00996066" w:rsidRPr="00996066" w:rsidDel="001F5EDC">
          <w:rPr>
            <w:rFonts w:ascii="Calibri" w:hAnsi="Calibri" w:cs="Calibri"/>
            <w:szCs w:val="24"/>
            <w:vertAlign w:val="superscript"/>
          </w:rPr>
          <w:delText>32,33</w:delText>
        </w:r>
        <w:r w:rsidR="009F745B" w:rsidDel="001F5EDC">
          <w:rPr>
            <w:lang w:val="en-US"/>
          </w:rPr>
          <w:fldChar w:fldCharType="end"/>
        </w:r>
        <w:r w:rsidR="00353059" w:rsidDel="001F5EDC">
          <w:rPr>
            <w:lang w:val="en-US"/>
          </w:rPr>
          <w:delText xml:space="preserve"> </w:delText>
        </w:r>
      </w:del>
      <w:r w:rsidR="00A42072" w:rsidRPr="00A42072">
        <w:rPr>
          <w:lang w:val="en-US"/>
        </w:rPr>
        <w:t xml:space="preserve">In </w:t>
      </w:r>
      <w:del w:id="704" w:author="Thomas Duflot" w:date="2024-11-13T18:43:00Z">
        <w:r w:rsidR="00A42072" w:rsidRPr="00A42072" w:rsidDel="00F96847">
          <w:rPr>
            <w:lang w:val="en-US"/>
          </w:rPr>
          <w:delText>conclusion</w:delText>
        </w:r>
      </w:del>
      <w:ins w:id="705" w:author="Thomas Duflot" w:date="2024-11-13T18:43:00Z">
        <w:r w:rsidR="00F96847">
          <w:rPr>
            <w:lang w:val="en-US"/>
          </w:rPr>
          <w:t>addition</w:t>
        </w:r>
      </w:ins>
      <w:r w:rsidR="00A42072" w:rsidRPr="00A42072">
        <w:rPr>
          <w:lang w:val="en-US"/>
        </w:rPr>
        <w:t>, the observed disparities in the probability of target attainment (PTA) curves among the various models under evaluation may lead to divergent conclusions regarding the optimal therapeutic management and dosage adjustments for ceftriaxone.</w:t>
      </w:r>
    </w:p>
    <w:p w14:paraId="7E4FDCA9" w14:textId="69CAEE88" w:rsidR="0086547B" w:rsidRDefault="004A7CA4" w:rsidP="00971F12">
      <w:pPr>
        <w:spacing w:line="480" w:lineRule="auto"/>
        <w:ind w:firstLine="708"/>
        <w:jc w:val="both"/>
        <w:rPr>
          <w:lang w:val="en-US"/>
        </w:rPr>
      </w:pPr>
      <w:r>
        <w:rPr>
          <w:lang w:val="en-US"/>
        </w:rPr>
        <w:t>To conclude, d</w:t>
      </w:r>
      <w:r w:rsidR="0086547B" w:rsidRPr="0086547B">
        <w:rPr>
          <w:lang w:val="en-US"/>
        </w:rPr>
        <w:t>etermining CEF</w:t>
      </w:r>
      <w:r w:rsidR="0086547B" w:rsidRPr="00F96847">
        <w:rPr>
          <w:vertAlign w:val="subscript"/>
          <w:lang w:val="en-US"/>
          <w:rPrChange w:id="706" w:author="Thomas Duflot" w:date="2024-11-13T18:43:00Z">
            <w:rPr>
              <w:lang w:val="en-US"/>
            </w:rPr>
          </w:rPrChange>
        </w:rPr>
        <w:t>u</w:t>
      </w:r>
      <w:r w:rsidR="0086547B" w:rsidRPr="0086547B">
        <w:rPr>
          <w:lang w:val="en-US"/>
        </w:rPr>
        <w:t xml:space="preserve"> offers an intriguing opportunity to enhance our understanding of CEF's</w:t>
      </w:r>
      <w:r w:rsidR="0086547B">
        <w:rPr>
          <w:lang w:val="en-US"/>
        </w:rPr>
        <w:t xml:space="preserve"> PK</w:t>
      </w:r>
      <w:r w:rsidR="00A42072" w:rsidRPr="00A42072">
        <w:rPr>
          <w:lang w:val="en-US"/>
        </w:rPr>
        <w:t xml:space="preserve"> and </w:t>
      </w:r>
      <w:r w:rsidR="0086547B">
        <w:rPr>
          <w:lang w:val="en-US"/>
        </w:rPr>
        <w:t>PD</w:t>
      </w:r>
      <w:r w:rsidR="00A42072" w:rsidRPr="00A42072">
        <w:rPr>
          <w:lang w:val="en-US"/>
        </w:rPr>
        <w:t>, as recent publications</w:t>
      </w:r>
      <w:r w:rsidR="0086547B">
        <w:rPr>
          <w:lang w:val="en-US"/>
        </w:rPr>
        <w:t xml:space="preserve"> have emphasized</w:t>
      </w:r>
      <w:r w:rsidR="00A42072" w:rsidRPr="00A42072">
        <w:rPr>
          <w:lang w:val="en-US"/>
        </w:rPr>
        <w:t xml:space="preserve">. In line with this, the current study has strived to provide comprehensive results based on </w:t>
      </w:r>
      <w:r w:rsidR="0086547B">
        <w:rPr>
          <w:lang w:val="en-US"/>
        </w:rPr>
        <w:t>several</w:t>
      </w:r>
      <w:r w:rsidR="00A42072" w:rsidRPr="00A42072">
        <w:rPr>
          <w:lang w:val="en-US"/>
        </w:rPr>
        <w:t xml:space="preserve"> available models, </w:t>
      </w:r>
      <w:r w:rsidR="0086547B" w:rsidRPr="0086547B">
        <w:rPr>
          <w:lang w:val="en-US"/>
        </w:rPr>
        <w:t xml:space="preserve">enabling fellow researchers to improve their collective understanding of this </w:t>
      </w:r>
      <w:r w:rsidR="0086547B">
        <w:rPr>
          <w:lang w:val="en-US"/>
        </w:rPr>
        <w:t>topic</w:t>
      </w:r>
      <w:r w:rsidR="00A42072" w:rsidRPr="00A42072">
        <w:rPr>
          <w:lang w:val="en-US"/>
        </w:rPr>
        <w:t xml:space="preserve">. </w:t>
      </w:r>
      <w:r w:rsidR="00971F12" w:rsidRPr="00971F12">
        <w:rPr>
          <w:lang w:val="en-US"/>
        </w:rPr>
        <w:t xml:space="preserve">From </w:t>
      </w:r>
      <w:r w:rsidR="0086547B">
        <w:rPr>
          <w:lang w:val="en-US"/>
        </w:rPr>
        <w:t>a clinician’s perspective</w:t>
      </w:r>
      <w:r w:rsidR="00971F12" w:rsidRPr="00971F12">
        <w:rPr>
          <w:lang w:val="en-US"/>
        </w:rPr>
        <w:t xml:space="preserve">, </w:t>
      </w:r>
      <w:r w:rsidR="0086547B">
        <w:rPr>
          <w:lang w:val="en-US"/>
        </w:rPr>
        <w:t>targeting</w:t>
      </w:r>
      <w:r w:rsidR="0086547B" w:rsidRPr="00971F12">
        <w:rPr>
          <w:lang w:val="en-US"/>
        </w:rPr>
        <w:t xml:space="preserve"> 4 times the MIC during the interdose period </w:t>
      </w:r>
      <w:r w:rsidR="0086547B">
        <w:rPr>
          <w:lang w:val="en-US"/>
        </w:rPr>
        <w:t>is essential for treating</w:t>
      </w:r>
      <w:r w:rsidR="00971F12" w:rsidRPr="00971F12">
        <w:rPr>
          <w:lang w:val="en-US"/>
        </w:rPr>
        <w:t xml:space="preserve"> serious infections </w:t>
      </w:r>
      <w:r w:rsidR="0086547B">
        <w:rPr>
          <w:lang w:val="en-US"/>
        </w:rPr>
        <w:t>like infective endocarditis. However,</w:t>
      </w:r>
      <w:r w:rsidR="00971F12" w:rsidRPr="00971F12">
        <w:rPr>
          <w:lang w:val="en-US"/>
        </w:rPr>
        <w:t xml:space="preserve"> </w:t>
      </w:r>
      <w:r w:rsidR="0086547B" w:rsidRPr="0086547B">
        <w:rPr>
          <w:lang w:val="en-US"/>
        </w:rPr>
        <w:t>achieving this target depends on the model used, and nutritional status plays a crucial role in dose optimization, with a balance between inefficacy and toxicity.</w:t>
      </w:r>
      <w:r w:rsidR="00971F12">
        <w:rPr>
          <w:lang w:val="en-US"/>
        </w:rPr>
        <w:t xml:space="preserve"> </w:t>
      </w:r>
      <w:r w:rsidR="0086547B" w:rsidRPr="006239D8">
        <w:rPr>
          <w:lang w:val="en-US"/>
        </w:rPr>
        <w:t>Analysis of dosing regimens</w:t>
      </w:r>
      <w:r w:rsidR="0086547B">
        <w:rPr>
          <w:lang w:val="en-US"/>
        </w:rPr>
        <w:t xml:space="preserve"> in the retrospective cohort</w:t>
      </w:r>
      <w:r w:rsidR="0086547B" w:rsidRPr="006239D8">
        <w:rPr>
          <w:lang w:val="en-US"/>
        </w:rPr>
        <w:t xml:space="preserve"> revealed that splitting a dose twice daily is more effective than once daily</w:t>
      </w:r>
      <w:r w:rsidR="0086547B">
        <w:rPr>
          <w:lang w:val="en-US"/>
        </w:rPr>
        <w:t xml:space="preserve"> administration</w:t>
      </w:r>
      <w:r w:rsidR="00971F12" w:rsidRPr="00971F12">
        <w:rPr>
          <w:lang w:val="en-US"/>
        </w:rPr>
        <w:t>.</w:t>
      </w:r>
      <w:r w:rsidR="00971F12">
        <w:rPr>
          <w:lang w:val="en-US"/>
        </w:rPr>
        <w:t xml:space="preserve"> </w:t>
      </w:r>
      <w:r w:rsidR="00A42072" w:rsidRPr="00A42072">
        <w:rPr>
          <w:lang w:val="en-US"/>
        </w:rPr>
        <w:t xml:space="preserve">Nevertheless, </w:t>
      </w:r>
      <w:r w:rsidR="0086547B" w:rsidRPr="0086547B">
        <w:rPr>
          <w:lang w:val="en-US"/>
        </w:rPr>
        <w:t>it is important to stress the need for standardized analytical considerations and rigorous external validation to establish CEF</w:t>
      </w:r>
      <w:r w:rsidR="0086547B" w:rsidRPr="00F96847">
        <w:rPr>
          <w:vertAlign w:val="subscript"/>
          <w:lang w:val="en-US"/>
          <w:rPrChange w:id="707" w:author="Thomas Duflot" w:date="2024-11-13T18:43:00Z">
            <w:rPr>
              <w:lang w:val="en-US"/>
            </w:rPr>
          </w:rPrChange>
        </w:rPr>
        <w:t>u</w:t>
      </w:r>
      <w:r w:rsidR="0086547B" w:rsidRPr="0086547B">
        <w:rPr>
          <w:lang w:val="en-US"/>
        </w:rPr>
        <w:t xml:space="preserve"> as a robust PD biomarker in clinical practice</w:t>
      </w:r>
      <w:r w:rsidR="00A42072" w:rsidRPr="00A42072">
        <w:rPr>
          <w:lang w:val="en-US"/>
        </w:rPr>
        <w:t>.</w:t>
      </w:r>
      <w:r w:rsidR="00A42072">
        <w:rPr>
          <w:lang w:val="en-US"/>
        </w:rPr>
        <w:t xml:space="preserve"> </w:t>
      </w:r>
      <w:r w:rsidR="0086547B" w:rsidRPr="0086547B">
        <w:rPr>
          <w:lang w:val="en-US"/>
        </w:rPr>
        <w:t>In summary, the application of CEF</w:t>
      </w:r>
      <w:r w:rsidR="0086547B" w:rsidRPr="00F96847">
        <w:rPr>
          <w:vertAlign w:val="subscript"/>
          <w:lang w:val="en-US"/>
          <w:rPrChange w:id="708" w:author="Thomas Duflot" w:date="2024-11-13T18:43:00Z">
            <w:rPr>
              <w:lang w:val="en-US"/>
            </w:rPr>
          </w:rPrChange>
        </w:rPr>
        <w:t>u</w:t>
      </w:r>
      <w:r w:rsidR="0086547B" w:rsidRPr="0086547B">
        <w:rPr>
          <w:lang w:val="en-US"/>
        </w:rPr>
        <w:t xml:space="preserve"> in clinical practice may face challenges due to potential analytical biases, which warrant further investigation.</w:t>
      </w:r>
    </w:p>
    <w:p w14:paraId="6512C671" w14:textId="77777777" w:rsidR="004A7CA4" w:rsidRPr="00BA3DB6" w:rsidRDefault="004A7CA4" w:rsidP="004A7CA4">
      <w:pPr>
        <w:spacing w:line="480" w:lineRule="auto"/>
        <w:jc w:val="both"/>
        <w:rPr>
          <w:b/>
          <w:lang w:val="en-US"/>
        </w:rPr>
      </w:pPr>
      <w:r w:rsidRPr="00BA3DB6">
        <w:rPr>
          <w:b/>
          <w:lang w:val="en-US"/>
        </w:rPr>
        <w:t>MATERIALS AND METHODS</w:t>
      </w:r>
    </w:p>
    <w:p w14:paraId="1C53DA2F" w14:textId="77777777" w:rsidR="004A7CA4" w:rsidRPr="003C188F" w:rsidRDefault="004A7CA4" w:rsidP="004A7CA4">
      <w:pPr>
        <w:spacing w:line="480" w:lineRule="auto"/>
        <w:ind w:firstLine="708"/>
        <w:rPr>
          <w:b/>
          <w:lang w:val="en-US"/>
        </w:rPr>
      </w:pPr>
      <w:r w:rsidRPr="003C188F">
        <w:rPr>
          <w:b/>
          <w:lang w:val="en-US"/>
        </w:rPr>
        <w:t>Literature Search</w:t>
      </w:r>
    </w:p>
    <w:p w14:paraId="57E6090D" w14:textId="19F987F5" w:rsidR="004A7CA4" w:rsidRPr="003C188F" w:rsidRDefault="004A7CA4" w:rsidP="004A7CA4">
      <w:pPr>
        <w:spacing w:line="480" w:lineRule="auto"/>
        <w:ind w:firstLine="708"/>
        <w:jc w:val="both"/>
        <w:rPr>
          <w:lang w:val="en-US"/>
        </w:rPr>
      </w:pPr>
      <w:r w:rsidRPr="003C188F">
        <w:rPr>
          <w:lang w:val="en-US"/>
        </w:rPr>
        <w:t xml:space="preserve">A systematic review of population pharmacokinetic (PK) models for both </w:t>
      </w:r>
      <w:ins w:id="709" w:author="Thomas Duflot" w:date="2024-11-13T18:45: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710" w:author="Thomas Duflot" w:date="2024-11-13T18:45:00Z">
        <w:r w:rsidRPr="003C188F" w:rsidDel="00656843">
          <w:rPr>
            <w:lang w:val="en-US"/>
          </w:rPr>
          <w:delText xml:space="preserve">CEFt </w:delText>
        </w:r>
      </w:del>
      <w:r w:rsidRPr="003C188F">
        <w:rPr>
          <w:lang w:val="en-US"/>
        </w:rPr>
        <w:t xml:space="preserve">and </w:t>
      </w:r>
      <w:ins w:id="711" w:author="Thomas Duflot" w:date="2024-11-13T18:45:00Z">
        <w:r w:rsidR="00656843" w:rsidRPr="00284DC0">
          <w:rPr>
            <w:lang w:val="en-US"/>
          </w:rPr>
          <w:t>CEF</w:t>
        </w:r>
        <w:r w:rsidR="00656843">
          <w:rPr>
            <w:vertAlign w:val="subscript"/>
            <w:lang w:val="en-US"/>
          </w:rPr>
          <w:t>u</w:t>
        </w:r>
        <w:r w:rsidR="00656843" w:rsidRPr="00284DC0" w:rsidDel="00F96847">
          <w:rPr>
            <w:lang w:val="en-US"/>
          </w:rPr>
          <w:t xml:space="preserve"> </w:t>
        </w:r>
      </w:ins>
      <w:del w:id="712" w:author="Thomas Duflot" w:date="2024-11-13T18:45:00Z">
        <w:r w:rsidRPr="003C188F" w:rsidDel="00656843">
          <w:rPr>
            <w:lang w:val="en-US"/>
          </w:rPr>
          <w:delText xml:space="preserve">CEFu </w:delText>
        </w:r>
      </w:del>
      <w:r w:rsidRPr="003C188F">
        <w:rPr>
          <w:lang w:val="en-US"/>
        </w:rPr>
        <w:t xml:space="preserve">was conducted using Pubmed, covering the period from January 2000 up to December 2022. The terms “population”, “pharmacokinetics”, “free”, “unbound” and “ceftriaxone” were selected for the literature review and combined to obtain the following search query: </w:t>
      </w:r>
    </w:p>
    <w:p w14:paraId="2EF6189B" w14:textId="77777777" w:rsidR="004A7CA4" w:rsidRPr="003C188F" w:rsidRDefault="004A7CA4" w:rsidP="004A7CA4">
      <w:pPr>
        <w:pStyle w:val="Paragraphedeliste"/>
        <w:numPr>
          <w:ilvl w:val="0"/>
          <w:numId w:val="8"/>
        </w:numPr>
        <w:spacing w:line="480" w:lineRule="auto"/>
        <w:jc w:val="both"/>
        <w:rPr>
          <w:lang w:val="en-US"/>
        </w:rPr>
      </w:pPr>
      <w:r w:rsidRPr="003C188F">
        <w:rPr>
          <w:lang w:val="en-US"/>
        </w:rPr>
        <w:t>Population AND pharmacokinetics AND ceftriaxone AND (free OR unbound) AND (("2000/01/01"[Date - Publication] : "2022/12/31"[Date - Publication]))</w:t>
      </w:r>
    </w:p>
    <w:p w14:paraId="321AC6D4" w14:textId="629EF4F6" w:rsidR="004A7CA4" w:rsidRDefault="004A7CA4" w:rsidP="004A7CA4">
      <w:pPr>
        <w:spacing w:line="480" w:lineRule="auto"/>
        <w:ind w:firstLine="708"/>
        <w:jc w:val="both"/>
        <w:rPr>
          <w:ins w:id="713" w:author="Thomas Duflot" w:date="2024-11-13T21:22:00Z"/>
          <w:lang w:val="en-US"/>
        </w:rPr>
      </w:pPr>
      <w:r w:rsidRPr="003C188F">
        <w:rPr>
          <w:lang w:val="en-US"/>
        </w:rPr>
        <w:t xml:space="preserve">The </w:t>
      </w:r>
      <w:r>
        <w:rPr>
          <w:lang w:val="en-US"/>
        </w:rPr>
        <w:t>query</w:t>
      </w:r>
      <w:r w:rsidRPr="003C188F">
        <w:rPr>
          <w:lang w:val="en-US"/>
        </w:rPr>
        <w:t xml:space="preserve"> was not limited by age groups or medical conditions, but articles included were required to be in English. Informations from the selected articles were collected, including the number of patients and samples, the studied population, the method used to </w:t>
      </w:r>
      <w:r>
        <w:rPr>
          <w:lang w:val="en-US"/>
        </w:rPr>
        <w:t>quantitate</w:t>
      </w:r>
      <w:r w:rsidRPr="003C188F">
        <w:rPr>
          <w:lang w:val="en-US"/>
        </w:rPr>
        <w:t xml:space="preserve"> </w:t>
      </w:r>
      <w:ins w:id="714" w:author="Thomas Duflot" w:date="2024-11-13T18:46:00Z">
        <w:r w:rsidR="00656843" w:rsidRPr="00284DC0">
          <w:rPr>
            <w:lang w:val="en-US"/>
          </w:rPr>
          <w:t>CEF</w:t>
        </w:r>
        <w:r w:rsidR="00656843">
          <w:rPr>
            <w:vertAlign w:val="subscript"/>
            <w:lang w:val="en-US"/>
          </w:rPr>
          <w:t>u</w:t>
        </w:r>
        <w:r w:rsidR="00656843" w:rsidRPr="00284DC0" w:rsidDel="00F96847">
          <w:rPr>
            <w:lang w:val="en-US"/>
          </w:rPr>
          <w:t xml:space="preserve"> </w:t>
        </w:r>
      </w:ins>
      <w:del w:id="715" w:author="Thomas Duflot" w:date="2024-11-13T18:46:00Z">
        <w:r w:rsidRPr="003C188F" w:rsidDel="00656843">
          <w:rPr>
            <w:lang w:val="en-US"/>
          </w:rPr>
          <w:delText>CEFu</w:delText>
        </w:r>
      </w:del>
      <w:r w:rsidRPr="003C188F">
        <w:rPr>
          <w:lang w:val="en-US"/>
        </w:rPr>
        <w:t xml:space="preserve">, the </w:t>
      </w:r>
      <w:r>
        <w:rPr>
          <w:lang w:val="en-US"/>
        </w:rPr>
        <w:t>formula used</w:t>
      </w:r>
      <w:r w:rsidRPr="003C188F">
        <w:rPr>
          <w:lang w:val="en-US"/>
        </w:rPr>
        <w:t xml:space="preserve"> to </w:t>
      </w:r>
      <w:r>
        <w:rPr>
          <w:lang w:val="en-US"/>
        </w:rPr>
        <w:t>predict</w:t>
      </w:r>
      <w:r w:rsidRPr="003C188F">
        <w:rPr>
          <w:lang w:val="en-US"/>
        </w:rPr>
        <w:t xml:space="preserve"> </w:t>
      </w:r>
      <w:r>
        <w:rPr>
          <w:lang w:val="en-US"/>
        </w:rPr>
        <w:t xml:space="preserve">the relationship between </w:t>
      </w:r>
      <w:ins w:id="716"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717" w:author="Thomas Duflot" w:date="2024-11-13T18:46:00Z">
        <w:r w:rsidDel="00656843">
          <w:rPr>
            <w:lang w:val="en-US"/>
          </w:rPr>
          <w:delText xml:space="preserve">CEFt </w:delText>
        </w:r>
      </w:del>
      <w:r>
        <w:rPr>
          <w:lang w:val="en-US"/>
        </w:rPr>
        <w:t xml:space="preserve">and </w:t>
      </w:r>
      <w:r w:rsidRPr="003C188F">
        <w:rPr>
          <w:lang w:val="en-US"/>
        </w:rPr>
        <w:t>CEF</w:t>
      </w:r>
      <w:r w:rsidRPr="00656843">
        <w:rPr>
          <w:vertAlign w:val="subscript"/>
          <w:lang w:val="en-US"/>
          <w:rPrChange w:id="718" w:author="Thomas Duflot" w:date="2024-11-13T18:46:00Z">
            <w:rPr>
              <w:lang w:val="en-US"/>
            </w:rPr>
          </w:rPrChange>
        </w:rPr>
        <w:t>u</w:t>
      </w:r>
      <w:r w:rsidRPr="003C188F">
        <w:rPr>
          <w:lang w:val="en-US"/>
        </w:rPr>
        <w:t>, and the values of each parameter</w:t>
      </w:r>
      <w:r>
        <w:rPr>
          <w:lang w:val="en-US"/>
        </w:rPr>
        <w:t xml:space="preserve"> of the formula</w:t>
      </w:r>
      <w:r w:rsidRPr="003C188F">
        <w:rPr>
          <w:lang w:val="en-US"/>
        </w:rPr>
        <w:t>. Formulas were retained for f</w:t>
      </w:r>
      <w:r>
        <w:rPr>
          <w:lang w:val="en-US"/>
        </w:rPr>
        <w:t>urther analysis if all variable</w:t>
      </w:r>
      <w:r w:rsidRPr="003C188F">
        <w:rPr>
          <w:lang w:val="en-US"/>
        </w:rPr>
        <w:t xml:space="preserve"> and parameter values were provided, allowing for comprehensive CEF</w:t>
      </w:r>
      <w:r w:rsidRPr="00656843">
        <w:rPr>
          <w:vertAlign w:val="subscript"/>
          <w:lang w:val="en-US"/>
          <w:rPrChange w:id="719" w:author="Thomas Duflot" w:date="2024-11-13T18:46:00Z">
            <w:rPr>
              <w:lang w:val="en-US"/>
            </w:rPr>
          </w:rPrChange>
        </w:rPr>
        <w:t>u</w:t>
      </w:r>
      <w:r w:rsidRPr="003C188F">
        <w:rPr>
          <w:lang w:val="en-US"/>
        </w:rPr>
        <w:t xml:space="preserve"> modeling. </w:t>
      </w:r>
    </w:p>
    <w:p w14:paraId="0F8BB293" w14:textId="35EBE3AD" w:rsidR="008C1437" w:rsidRPr="003C188F" w:rsidRDefault="008C1437" w:rsidP="008C1437">
      <w:pPr>
        <w:spacing w:line="480" w:lineRule="auto"/>
        <w:ind w:firstLine="708"/>
        <w:jc w:val="both"/>
        <w:rPr>
          <w:ins w:id="720" w:author="Thomas Duflot" w:date="2024-11-13T21:23:00Z"/>
          <w:b/>
          <w:lang w:val="en-US"/>
        </w:rPr>
      </w:pPr>
      <w:ins w:id="721" w:author="Thomas Duflot" w:date="2024-11-13T21:23:00Z">
        <w:r w:rsidRPr="003C188F">
          <w:rPr>
            <w:b/>
            <w:lang w:val="en-US"/>
          </w:rPr>
          <w:t>Total (CEF</w:t>
        </w:r>
        <w:r w:rsidRPr="008C1437">
          <w:rPr>
            <w:b/>
            <w:vertAlign w:val="subscript"/>
            <w:lang w:val="en-US"/>
            <w:rPrChange w:id="722" w:author="Thomas Duflot" w:date="2024-11-13T21:27:00Z">
              <w:rPr>
                <w:b/>
                <w:lang w:val="en-US"/>
              </w:rPr>
            </w:rPrChange>
          </w:rPr>
          <w:t>t</w:t>
        </w:r>
      </w:ins>
      <w:ins w:id="723" w:author="Thomas Duflot" w:date="2024-11-13T21:27:00Z">
        <w:r w:rsidRPr="008C1437">
          <w:rPr>
            <w:b/>
            <w:vertAlign w:val="subscript"/>
            <w:lang w:val="en-US"/>
            <w:rPrChange w:id="724" w:author="Thomas Duflot" w:date="2024-11-13T21:27:00Z">
              <w:rPr>
                <w:b/>
                <w:lang w:val="en-US"/>
              </w:rPr>
            </w:rPrChange>
          </w:rPr>
          <w:t>ot</w:t>
        </w:r>
      </w:ins>
      <w:ins w:id="725" w:author="Thomas Duflot" w:date="2024-11-13T21:23:00Z">
        <w:r w:rsidRPr="003C188F">
          <w:rPr>
            <w:b/>
            <w:lang w:val="en-US"/>
          </w:rPr>
          <w:t>) and unbound (CEF</w:t>
        </w:r>
        <w:r w:rsidRPr="008C1437">
          <w:rPr>
            <w:b/>
            <w:vertAlign w:val="subscript"/>
            <w:lang w:val="en-US"/>
            <w:rPrChange w:id="726" w:author="Thomas Duflot" w:date="2024-11-13T21:27:00Z">
              <w:rPr>
                <w:b/>
                <w:lang w:val="en-US"/>
              </w:rPr>
            </w:rPrChange>
          </w:rPr>
          <w:t>u</w:t>
        </w:r>
        <w:r w:rsidRPr="003C188F">
          <w:rPr>
            <w:b/>
            <w:lang w:val="en-US"/>
          </w:rPr>
          <w:t>) quantitation</w:t>
        </w:r>
      </w:ins>
    </w:p>
    <w:p w14:paraId="7D4E76EF" w14:textId="77777777" w:rsidR="008C1437" w:rsidRPr="003C188F" w:rsidRDefault="008C1437" w:rsidP="008C1437">
      <w:pPr>
        <w:spacing w:line="480" w:lineRule="auto"/>
        <w:jc w:val="both"/>
        <w:rPr>
          <w:ins w:id="727" w:author="Thomas Duflot" w:date="2024-11-13T21:23:00Z"/>
          <w:i/>
          <w:lang w:val="en-US"/>
        </w:rPr>
      </w:pPr>
      <w:ins w:id="728" w:author="Thomas Duflot" w:date="2024-11-13T21:23:00Z">
        <w:r w:rsidRPr="003C188F">
          <w:rPr>
            <w:i/>
            <w:lang w:val="en-US"/>
          </w:rPr>
          <w:t>Chemicals and reagents</w:t>
        </w:r>
      </w:ins>
    </w:p>
    <w:p w14:paraId="46359E3E" w14:textId="4A190111" w:rsidR="008C1437" w:rsidRPr="003C188F" w:rsidRDefault="008C1437" w:rsidP="008C1437">
      <w:pPr>
        <w:spacing w:line="480" w:lineRule="auto"/>
        <w:ind w:firstLine="708"/>
        <w:jc w:val="both"/>
        <w:rPr>
          <w:ins w:id="729" w:author="Thomas Duflot" w:date="2024-11-13T21:23:00Z"/>
          <w:lang w:val="en-US"/>
        </w:rPr>
      </w:pPr>
      <w:ins w:id="730" w:author="Thomas Duflot" w:date="2024-11-13T21:23:00Z">
        <w:r w:rsidRPr="003C188F">
          <w:rPr>
            <w:lang w:val="en-US"/>
          </w:rPr>
          <w:t xml:space="preserve">Ceftriaxone and the internal standard ceftriaxone-d4 were purchased from Alsachim® (Illkirch-Graffenstaden - France). HPLC-grade methanol and water were supplied by Carlo Erba Reagents® (Val de </w:t>
        </w:r>
        <w:r>
          <w:rPr>
            <w:lang w:val="en-US"/>
          </w:rPr>
          <w:t>R</w:t>
        </w:r>
        <w:r w:rsidRPr="003C188F">
          <w:rPr>
            <w:lang w:val="en-US"/>
          </w:rPr>
          <w:t>euil, France). Centrifugal filter units (Amicon® Ultra 0.5 mL 30K) for CEF</w:t>
        </w:r>
        <w:r w:rsidRPr="008C1437">
          <w:rPr>
            <w:vertAlign w:val="subscript"/>
            <w:lang w:val="en-US"/>
            <w:rPrChange w:id="731" w:author="Thomas Duflot" w:date="2024-11-13T21:23:00Z">
              <w:rPr>
                <w:lang w:val="en-US"/>
              </w:rPr>
            </w:rPrChange>
          </w:rPr>
          <w:t>u</w:t>
        </w:r>
        <w:r w:rsidRPr="003C188F">
          <w:rPr>
            <w:lang w:val="en-US"/>
          </w:rPr>
          <w:t xml:space="preserve"> determination were provided by Merck Millipore (Cork, Ireland). </w:t>
        </w:r>
      </w:ins>
    </w:p>
    <w:p w14:paraId="12048E43" w14:textId="77777777" w:rsidR="008C1437" w:rsidRPr="003C188F" w:rsidRDefault="008C1437" w:rsidP="008C1437">
      <w:pPr>
        <w:spacing w:line="480" w:lineRule="auto"/>
        <w:jc w:val="both"/>
        <w:rPr>
          <w:ins w:id="732" w:author="Thomas Duflot" w:date="2024-11-13T21:23:00Z"/>
          <w:i/>
          <w:lang w:val="en-US"/>
        </w:rPr>
      </w:pPr>
      <w:ins w:id="733" w:author="Thomas Duflot" w:date="2024-11-13T21:23:00Z">
        <w:r w:rsidRPr="003C188F">
          <w:rPr>
            <w:i/>
            <w:lang w:val="en-US"/>
          </w:rPr>
          <w:t>Sampling and analysis</w:t>
        </w:r>
      </w:ins>
    </w:p>
    <w:p w14:paraId="53D25CBB" w14:textId="626E1A3D" w:rsidR="008C1437" w:rsidRPr="00F45F1A" w:rsidRDefault="008C1437" w:rsidP="008C1437">
      <w:pPr>
        <w:spacing w:line="480" w:lineRule="auto"/>
        <w:ind w:firstLine="708"/>
        <w:jc w:val="both"/>
        <w:rPr>
          <w:ins w:id="734" w:author="Thomas Duflot" w:date="2024-11-13T21:23:00Z"/>
          <w:lang w:val="en-US"/>
        </w:rPr>
      </w:pPr>
      <w:ins w:id="735" w:author="Thomas Duflot" w:date="2024-11-13T21:23:00Z">
        <w:r w:rsidRPr="003C188F">
          <w:rPr>
            <w:lang w:val="en-US"/>
          </w:rPr>
          <w:t xml:space="preserve">Blood samples for therapeutic drug monitoring (TDM) purposes were collected using dry collection tubes and were promptly subjected to centrifugation at 1,700 x </w:t>
        </w:r>
        <w:r w:rsidRPr="003C188F">
          <w:rPr>
            <w:i/>
            <w:lang w:val="en-US"/>
          </w:rPr>
          <w:t>g</w:t>
        </w:r>
        <w:r w:rsidRPr="003C188F">
          <w:rPr>
            <w:lang w:val="en-US"/>
          </w:rPr>
          <w:t xml:space="preserve"> for 10 min. For the determination of CEF</w:t>
        </w:r>
        <w:r w:rsidRPr="008C1437">
          <w:rPr>
            <w:vertAlign w:val="subscript"/>
            <w:lang w:val="en-US"/>
            <w:rPrChange w:id="736" w:author="Thomas Duflot" w:date="2024-11-13T21:23:00Z">
              <w:rPr>
                <w:lang w:val="en-US"/>
              </w:rPr>
            </w:rPrChange>
          </w:rPr>
          <w:t>u</w:t>
        </w:r>
        <w:r w:rsidRPr="003C188F">
          <w:rPr>
            <w:lang w:val="en-US"/>
          </w:rPr>
          <w:t>, 500 µL of serum was processed through ultrafiltration (UF) utilizing centrifugal filter units at room temperature, following</w:t>
        </w:r>
        <w:r>
          <w:rPr>
            <w:lang w:val="en-US"/>
          </w:rPr>
          <w:t xml:space="preserve"> the manufacturer’s guidelines (centrifuged at 14,000 </w:t>
        </w:r>
        <w:r w:rsidRPr="00D0133E">
          <w:rPr>
            <w:i/>
            <w:lang w:val="en-US"/>
          </w:rPr>
          <w:t>x g</w:t>
        </w:r>
        <w:r w:rsidRPr="00F45F1A">
          <w:rPr>
            <w:lang w:val="en-US"/>
          </w:rPr>
          <w:t xml:space="preserve"> for 10 minutes). </w:t>
        </w:r>
        <w:r w:rsidRPr="00D0133E">
          <w:rPr>
            <w:lang w:val="en-US"/>
          </w:rPr>
          <w:t>The resulting filtrates underwent the same sample preparation procedure as CEF</w:t>
        </w:r>
        <w:r w:rsidRPr="008C1437">
          <w:rPr>
            <w:vertAlign w:val="subscript"/>
            <w:lang w:val="en-US"/>
            <w:rPrChange w:id="737" w:author="Thomas Duflot" w:date="2024-11-13T21:23:00Z">
              <w:rPr>
                <w:lang w:val="en-US"/>
              </w:rPr>
            </w:rPrChange>
          </w:rPr>
          <w:t>tot</w:t>
        </w:r>
        <w:r w:rsidRPr="00D0133E">
          <w:rPr>
            <w:lang w:val="en-US"/>
          </w:rPr>
          <w:t>. Detailed analytical procedures for quantifying both CEF</w:t>
        </w:r>
        <w:r w:rsidRPr="008C1437">
          <w:rPr>
            <w:vertAlign w:val="subscript"/>
            <w:lang w:val="en-US"/>
            <w:rPrChange w:id="738" w:author="Thomas Duflot" w:date="2024-11-13T21:23:00Z">
              <w:rPr>
                <w:lang w:val="en-US"/>
              </w:rPr>
            </w:rPrChange>
          </w:rPr>
          <w:t>tot</w:t>
        </w:r>
        <w:r w:rsidRPr="00D0133E">
          <w:rPr>
            <w:lang w:val="en-US"/>
          </w:rPr>
          <w:t xml:space="preserve"> and CEF</w:t>
        </w:r>
        <w:r w:rsidRPr="008C1437">
          <w:rPr>
            <w:vertAlign w:val="subscript"/>
            <w:lang w:val="en-US"/>
            <w:rPrChange w:id="739" w:author="Thomas Duflot" w:date="2024-11-13T21:23:00Z">
              <w:rPr>
                <w:lang w:val="en-US"/>
              </w:rPr>
            </w:rPrChange>
          </w:rPr>
          <w:t>u</w:t>
        </w:r>
        <w:r w:rsidRPr="00D0133E">
          <w:rPr>
            <w:lang w:val="en-US"/>
          </w:rPr>
          <w:t xml:space="preserve"> can be </w:t>
        </w:r>
        <w:r>
          <w:rPr>
            <w:lang w:val="en-US"/>
          </w:rPr>
          <w:t>found in Supplementary Material</w:t>
        </w:r>
        <w:r w:rsidRPr="00D0133E">
          <w:rPr>
            <w:lang w:val="en-US"/>
          </w:rPr>
          <w:t xml:space="preserve"> S1.</w:t>
        </w:r>
      </w:ins>
    </w:p>
    <w:p w14:paraId="07287354" w14:textId="77777777" w:rsidR="008C1437" w:rsidRPr="003C188F" w:rsidRDefault="008C1437" w:rsidP="004A7CA4">
      <w:pPr>
        <w:spacing w:line="480" w:lineRule="auto"/>
        <w:ind w:firstLine="708"/>
        <w:jc w:val="both"/>
        <w:rPr>
          <w:lang w:val="en-US"/>
        </w:rPr>
      </w:pPr>
    </w:p>
    <w:p w14:paraId="484A88A9" w14:textId="77777777" w:rsidR="004A7CA4" w:rsidRPr="003C188F" w:rsidRDefault="004A7CA4" w:rsidP="004A7CA4">
      <w:pPr>
        <w:spacing w:line="480" w:lineRule="auto"/>
        <w:ind w:firstLine="708"/>
        <w:rPr>
          <w:b/>
          <w:lang w:val="en-US"/>
        </w:rPr>
      </w:pPr>
      <w:r w:rsidRPr="003C188F">
        <w:rPr>
          <w:b/>
          <w:lang w:val="en-US"/>
        </w:rPr>
        <w:t>Unbound ceftriaxone (CEF</w:t>
      </w:r>
      <w:r w:rsidRPr="00656843">
        <w:rPr>
          <w:b/>
          <w:vertAlign w:val="subscript"/>
          <w:lang w:val="en-US"/>
          <w:rPrChange w:id="740" w:author="Thomas Duflot" w:date="2024-11-13T18:46:00Z">
            <w:rPr>
              <w:b/>
              <w:lang w:val="en-US"/>
            </w:rPr>
          </w:rPrChange>
        </w:rPr>
        <w:t>u</w:t>
      </w:r>
      <w:r w:rsidRPr="003C188F">
        <w:rPr>
          <w:b/>
          <w:lang w:val="en-US"/>
        </w:rPr>
        <w:t>) modeling</w:t>
      </w:r>
    </w:p>
    <w:p w14:paraId="6E698678" w14:textId="5CD9F387" w:rsidR="004A7CA4" w:rsidRPr="003C188F" w:rsidRDefault="004A7CA4" w:rsidP="004A7CA4">
      <w:pPr>
        <w:spacing w:line="480" w:lineRule="auto"/>
        <w:ind w:firstLine="708"/>
        <w:jc w:val="both"/>
        <w:rPr>
          <w:lang w:val="en-US"/>
        </w:rPr>
      </w:pPr>
      <w:r w:rsidRPr="003C188F">
        <w:rPr>
          <w:lang w:val="en-US"/>
        </w:rPr>
        <w:t>For each model, the concentration of CEF</w:t>
      </w:r>
      <w:r w:rsidRPr="00656843">
        <w:rPr>
          <w:vertAlign w:val="subscript"/>
          <w:lang w:val="en-US"/>
          <w:rPrChange w:id="741" w:author="Thomas Duflot" w:date="2024-11-13T18:46:00Z">
            <w:rPr>
              <w:lang w:val="en-US"/>
            </w:rPr>
          </w:rPrChange>
        </w:rPr>
        <w:t>u</w:t>
      </w:r>
      <w:r w:rsidRPr="003C188F">
        <w:rPr>
          <w:lang w:val="en-US"/>
        </w:rPr>
        <w:t xml:space="preserve"> was modeled as a function of </w:t>
      </w:r>
      <w:ins w:id="742"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743" w:author="Thomas Duflot" w:date="2024-11-13T18:46:00Z">
        <w:r w:rsidRPr="003C188F" w:rsidDel="00656843">
          <w:rPr>
            <w:lang w:val="en-US"/>
          </w:rPr>
          <w:delText xml:space="preserve">CEFt </w:delText>
        </w:r>
      </w:del>
      <w:r w:rsidRPr="003C188F">
        <w:rPr>
          <w:lang w:val="en-US"/>
        </w:rPr>
        <w:t xml:space="preserve">both under normal albumin </w:t>
      </w:r>
      <w:del w:id="744" w:author="Thomas Duflot" w:date="2024-11-13T16:01:00Z">
        <w:r w:rsidRPr="003C188F" w:rsidDel="008100FD">
          <w:rPr>
            <w:lang w:val="en-US"/>
          </w:rPr>
          <w:delText xml:space="preserve">levels </w:delText>
        </w:r>
      </w:del>
      <w:ins w:id="745" w:author="Thomas Duflot" w:date="2024-11-13T16:01:00Z">
        <w:r w:rsidR="008100FD">
          <w:rPr>
            <w:lang w:val="en-US"/>
          </w:rPr>
          <w:t>concentrations</w:t>
        </w:r>
        <w:r w:rsidR="008100FD" w:rsidRPr="003C188F">
          <w:rPr>
            <w:lang w:val="en-US"/>
          </w:rPr>
          <w:t xml:space="preserve"> </w:t>
        </w:r>
      </w:ins>
      <w:r w:rsidRPr="003C188F">
        <w:rPr>
          <w:lang w:val="en-US"/>
        </w:rPr>
        <w:t>(35 g/L) and hypoalbuminemia (20 g/L). To fully appreciate the non-linear relationship between CEF</w:t>
      </w:r>
      <w:r w:rsidRPr="00656843">
        <w:rPr>
          <w:vertAlign w:val="subscript"/>
          <w:lang w:val="en-US"/>
          <w:rPrChange w:id="746" w:author="Thomas Duflot" w:date="2024-11-13T18:46:00Z">
            <w:rPr>
              <w:lang w:val="en-US"/>
            </w:rPr>
          </w:rPrChange>
        </w:rPr>
        <w:t>u</w:t>
      </w:r>
      <w:r w:rsidRPr="003C188F">
        <w:rPr>
          <w:lang w:val="en-US"/>
        </w:rPr>
        <w:t xml:space="preserve"> and </w:t>
      </w:r>
      <w:ins w:id="747"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748" w:author="Thomas Duflot" w:date="2024-11-13T18:46:00Z">
        <w:r w:rsidRPr="003C188F" w:rsidDel="00656843">
          <w:rPr>
            <w:lang w:val="en-US"/>
          </w:rPr>
          <w:delText>CEFt</w:delText>
        </w:r>
      </w:del>
      <w:r w:rsidRPr="003C188F">
        <w:rPr>
          <w:lang w:val="en-US"/>
        </w:rPr>
        <w:t xml:space="preserve">, figures were generated with </w:t>
      </w:r>
      <w:ins w:id="749"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750" w:author="Thomas Duflot" w:date="2024-11-13T18:46:00Z">
        <w:r w:rsidRPr="003C188F" w:rsidDel="00656843">
          <w:rPr>
            <w:lang w:val="en-US"/>
          </w:rPr>
          <w:delText xml:space="preserve">CEFt </w:delText>
        </w:r>
      </w:del>
      <w:r w:rsidRPr="003C188F">
        <w:rPr>
          <w:lang w:val="en-US"/>
        </w:rPr>
        <w:t>concentrations ranging from 0 to 300 mg/L, commonl</w:t>
      </w:r>
      <w:r>
        <w:rPr>
          <w:lang w:val="en-US"/>
        </w:rPr>
        <w:t>y observed in clinical practice</w:t>
      </w:r>
      <w:r w:rsidRPr="003C188F">
        <w:rPr>
          <w:lang w:val="en-US"/>
        </w:rPr>
        <w:t>.</w:t>
      </w:r>
    </w:p>
    <w:p w14:paraId="6158A9F2" w14:textId="6D8AB660" w:rsidR="004A7CA4" w:rsidRPr="003C188F" w:rsidRDefault="004A7CA4" w:rsidP="004A7CA4">
      <w:pPr>
        <w:spacing w:line="480" w:lineRule="auto"/>
        <w:ind w:firstLine="708"/>
        <w:jc w:val="both"/>
        <w:rPr>
          <w:b/>
          <w:lang w:val="en-US"/>
        </w:rPr>
      </w:pPr>
      <w:r w:rsidRPr="003C188F">
        <w:rPr>
          <w:b/>
          <w:lang w:val="en-US"/>
        </w:rPr>
        <w:t>Determination of optimal total ceftriaxone (</w:t>
      </w:r>
      <w:ins w:id="751" w:author="Thomas Duflot" w:date="2024-11-13T18:46:00Z">
        <w:r w:rsidR="00656843" w:rsidRPr="00656843">
          <w:rPr>
            <w:b/>
            <w:lang w:val="en-US"/>
            <w:rPrChange w:id="752" w:author="Thomas Duflot" w:date="2024-11-13T18:46:00Z">
              <w:rPr>
                <w:lang w:val="en-US"/>
              </w:rPr>
            </w:rPrChange>
          </w:rPr>
          <w:t>CEF</w:t>
        </w:r>
        <w:r w:rsidR="00656843" w:rsidRPr="00656843">
          <w:rPr>
            <w:b/>
            <w:vertAlign w:val="subscript"/>
            <w:lang w:val="en-US"/>
            <w:rPrChange w:id="753" w:author="Thomas Duflot" w:date="2024-11-13T18:46:00Z">
              <w:rPr>
                <w:vertAlign w:val="subscript"/>
                <w:lang w:val="en-US"/>
              </w:rPr>
            </w:rPrChange>
          </w:rPr>
          <w:t>tot</w:t>
        </w:r>
        <w:r w:rsidR="00656843" w:rsidRPr="00284DC0" w:rsidDel="00F96847">
          <w:rPr>
            <w:lang w:val="en-US"/>
          </w:rPr>
          <w:t xml:space="preserve"> </w:t>
        </w:r>
      </w:ins>
      <w:del w:id="754" w:author="Thomas Duflot" w:date="2024-11-13T18:46:00Z">
        <w:r w:rsidRPr="003C188F" w:rsidDel="00656843">
          <w:rPr>
            <w:b/>
            <w:lang w:val="en-US"/>
          </w:rPr>
          <w:delText>CEFt</w:delText>
        </w:r>
      </w:del>
      <w:r w:rsidRPr="003C188F">
        <w:rPr>
          <w:b/>
          <w:lang w:val="en-US"/>
        </w:rPr>
        <w:t>) thresholds</w:t>
      </w:r>
    </w:p>
    <w:p w14:paraId="217C889A" w14:textId="22DC5171" w:rsidR="004A7CA4" w:rsidRPr="003C188F" w:rsidRDefault="004A7CA4" w:rsidP="004A7CA4">
      <w:pPr>
        <w:spacing w:line="480" w:lineRule="auto"/>
        <w:ind w:firstLine="708"/>
        <w:jc w:val="both"/>
        <w:rPr>
          <w:lang w:val="en-US"/>
        </w:rPr>
      </w:pPr>
      <w:r w:rsidRPr="003C188F">
        <w:rPr>
          <w:lang w:val="en-US"/>
        </w:rPr>
        <w:t xml:space="preserve">A target minimum inhibitory concentration (MIC) of 1 mg/L, which is considered the breakpoint concentration of ceftriaxone against </w:t>
      </w:r>
      <w:r w:rsidRPr="007E1EDE">
        <w:rPr>
          <w:i/>
          <w:iCs/>
          <w:lang w:val="en-US"/>
        </w:rPr>
        <w:t>Enterobacteriaceae</w:t>
      </w:r>
      <w:r w:rsidRPr="003C188F">
        <w:rPr>
          <w:lang w:val="en-US"/>
        </w:rPr>
        <w:t xml:space="preserve"> by the European Committee on Antimicrobial Susceptibility Testing</w:t>
      </w:r>
      <w:r>
        <w:rPr>
          <w:lang w:val="en-US"/>
        </w:rPr>
        <w:t>,</w:t>
      </w:r>
      <w:ins w:id="755" w:author="Thomas Duflot" w:date="2024-11-14T09:16:00Z">
        <w:r w:rsidR="00FA2DAD">
          <w:rPr>
            <w:lang w:val="en-US"/>
          </w:rPr>
          <w:t xml:space="preserve"> </w:t>
        </w:r>
      </w:ins>
      <w:r w:rsidR="00FA2DAD">
        <w:rPr>
          <w:lang w:val="en-US"/>
        </w:rPr>
        <w:fldChar w:fldCharType="begin"/>
      </w:r>
      <w:r w:rsidR="00073B83">
        <w:rPr>
          <w:lang w:val="en-US"/>
        </w:rPr>
        <w:instrText xml:space="preserve"> ADDIN ZOTERO_ITEM CSL_CITATION {"citationID":"DcPDpz6O","properties":{"formattedCitation":"(34)","plainCitation":"(34)","noteIndex":0},"citationItems":[{"id":81,"uris":["http://zotero.org/users/local/CULfEDKS/items/V42KILWP"],"itemData":{"id":81,"type":"post-weblog","abstract":"La Société Française de Microbiologie a créé un Comité de l’Antibiogramme chargé de déterminer les valeurs critiques qui délimitent les catégories cliniques et de proposer un guide pour la  détermination de la sensibilité des bactéries aux antibiotiques en association avec l'EUCAST.","container-title":"Société Française de Microbiologie","language":"fr-FR","title":"Comité de l'Antibiograme de la Société Française de Microbiologie","URL":"https://www.sfm-microbiologie.org/boutique/_comite-de-lantibiogramme-de-la-sfm-ca-sfm-v1-0-juin-2024/","accessed":{"date-parts":[["2024",11,13]]}}}],"schema":"https://github.com/citation-style-language/schema/raw/master/csl-citation.json"} </w:instrText>
      </w:r>
      <w:r w:rsidR="00FA2DAD">
        <w:rPr>
          <w:lang w:val="en-US"/>
        </w:rPr>
        <w:fldChar w:fldCharType="separate"/>
      </w:r>
      <w:r w:rsidR="00073B83" w:rsidRPr="00073B83">
        <w:rPr>
          <w:rFonts w:ascii="Calibri" w:hAnsi="Calibri" w:cs="Calibri"/>
        </w:rPr>
        <w:t>(34)</w:t>
      </w:r>
      <w:r w:rsidR="00FA2DAD">
        <w:rPr>
          <w:lang w:val="en-US"/>
        </w:rPr>
        <w:fldChar w:fldCharType="end"/>
      </w:r>
      <w:ins w:id="756" w:author="Thomas Duflot" w:date="2024-11-14T09:16:00Z">
        <w:r w:rsidR="00FA2DAD">
          <w:rPr>
            <w:lang w:val="en-US"/>
          </w:rPr>
          <w:t xml:space="preserve"> </w:t>
        </w:r>
      </w:ins>
      <w:del w:id="757" w:author="Thomas Duflot" w:date="2024-11-14T09:16:00Z">
        <w:r w:rsidDel="00FA2DAD">
          <w:rPr>
            <w:lang w:val="en-US"/>
          </w:rPr>
          <w:delText xml:space="preserve"> </w:delText>
        </w:r>
        <w:r w:rsidRPr="003C188F" w:rsidDel="00FA2DAD">
          <w:rPr>
            <w:lang w:val="en-US"/>
          </w:rPr>
          <w:fldChar w:fldCharType="begin"/>
        </w:r>
        <w:r w:rsidR="00996066" w:rsidDel="00FA2DAD">
          <w:rPr>
            <w:lang w:val="en-US"/>
          </w:rPr>
          <w:delInstrText xml:space="preserve"> ADDIN ZOTERO_ITEM CSL_CITATION {"citationID":"oqvqQ4lL","properties":{"formattedCitation":"\\super 34\\nosupersub{}","plainCitation":"34","noteIndex":0},"citationItems":[{"id":"yg2Cy3EW/4pJKWlZQ","uris":["http://zotero.org/users/6270923/items/QQQHAPGB"],"itemData":{"id":687,"type":"post-weblog","abstract":"La Société Française de Microbiologie a créé un Comité de l’Antibiogramme chargé de déterminer les valeurs critiques qui délimitent les catégories cliniques et de proposer un guide pour la  détermination de la sensibilité des bactéries aux antibiotiques en association avec l'EUCAST.","container-title":"Société Française de Microbiologie","language":"fr-FR","title":"Comité de l'Antibiograme de la Société Française de Microbiologie","URL":"https://www.sfm-microbiologie.org/boutique/comite-de-lantibiograme-de-la-sfm-casfm/","accessed":{"date-parts":[["2023",2,24]]}}}],"schema":"https://github.com/citation-style-language/schema/raw/master/csl-citation.json"} </w:delInstrText>
        </w:r>
        <w:r w:rsidRPr="003C188F" w:rsidDel="00FA2DAD">
          <w:rPr>
            <w:lang w:val="en-US"/>
          </w:rPr>
          <w:fldChar w:fldCharType="separate"/>
        </w:r>
        <w:r w:rsidR="00996066" w:rsidRPr="00996066" w:rsidDel="00FA2DAD">
          <w:rPr>
            <w:rFonts w:ascii="Calibri" w:hAnsi="Calibri" w:cs="Calibri"/>
            <w:szCs w:val="24"/>
            <w:vertAlign w:val="superscript"/>
          </w:rPr>
          <w:delText>34</w:delText>
        </w:r>
        <w:r w:rsidRPr="003C188F" w:rsidDel="00FA2DAD">
          <w:rPr>
            <w:lang w:val="en-US"/>
          </w:rPr>
          <w:fldChar w:fldCharType="end"/>
        </w:r>
        <w:r w:rsidRPr="003C188F" w:rsidDel="00FA2DAD">
          <w:rPr>
            <w:lang w:val="en-US"/>
          </w:rPr>
          <w:delText xml:space="preserve"> </w:delText>
        </w:r>
      </w:del>
      <w:r w:rsidRPr="003C188F">
        <w:rPr>
          <w:lang w:val="en-US"/>
        </w:rPr>
        <w:t xml:space="preserve">was employed to establish </w:t>
      </w:r>
      <w:ins w:id="758" w:author="Thomas Duflot" w:date="2024-11-13T18:46:00Z">
        <w:r w:rsidR="00656843" w:rsidRPr="00284DC0">
          <w:rPr>
            <w:lang w:val="en-US"/>
          </w:rPr>
          <w:t>CEF</w:t>
        </w:r>
        <w:r w:rsidR="00656843" w:rsidRPr="008035F0">
          <w:rPr>
            <w:vertAlign w:val="subscript"/>
            <w:lang w:val="en-US"/>
          </w:rPr>
          <w:t>tot</w:t>
        </w:r>
        <w:r w:rsidR="00656843" w:rsidRPr="00284DC0" w:rsidDel="00F96847">
          <w:rPr>
            <w:lang w:val="en-US"/>
          </w:rPr>
          <w:t xml:space="preserve"> </w:t>
        </w:r>
      </w:ins>
      <w:del w:id="759" w:author="Thomas Duflot" w:date="2024-11-13T18:46:00Z">
        <w:r w:rsidRPr="003C188F" w:rsidDel="00656843">
          <w:rPr>
            <w:lang w:val="en-US"/>
          </w:rPr>
          <w:delText xml:space="preserve">CEFt </w:delText>
        </w:r>
      </w:del>
      <w:r w:rsidRPr="003C188F">
        <w:rPr>
          <w:lang w:val="en-US"/>
        </w:rPr>
        <w:t>thresholds based on MIC. These thresholds were calculated for the criteria of achieving fT &gt; MIC 100% and fT &gt; 4 × MIC 100%.</w:t>
      </w:r>
    </w:p>
    <w:p w14:paraId="48C30A6F" w14:textId="77777777" w:rsidR="00E353B6" w:rsidRDefault="00E353B6" w:rsidP="00E353B6">
      <w:pPr>
        <w:spacing w:line="480" w:lineRule="auto"/>
        <w:ind w:firstLine="708"/>
        <w:jc w:val="both"/>
        <w:rPr>
          <w:ins w:id="760" w:author="Thomas Duflot" w:date="2024-11-13T11:21:00Z"/>
          <w:b/>
          <w:lang w:val="en-US"/>
        </w:rPr>
      </w:pPr>
      <w:ins w:id="761" w:author="Thomas Duflot" w:date="2024-11-13T11:21:00Z">
        <w:r w:rsidRPr="003C188F">
          <w:rPr>
            <w:b/>
            <w:lang w:val="en-US"/>
          </w:rPr>
          <w:t xml:space="preserve">External validation and comparison of predictive performance </w:t>
        </w:r>
      </w:ins>
    </w:p>
    <w:p w14:paraId="7D742700" w14:textId="1FC35CC4" w:rsidR="00E353B6" w:rsidRDefault="00E353B6" w:rsidP="00E353B6">
      <w:pPr>
        <w:spacing w:line="480" w:lineRule="auto"/>
        <w:ind w:firstLine="708"/>
        <w:jc w:val="both"/>
        <w:rPr>
          <w:ins w:id="762" w:author="Thomas Duflot" w:date="2024-11-13T11:21:00Z"/>
          <w:lang w:val="en-US"/>
        </w:rPr>
      </w:pPr>
      <w:ins w:id="763" w:author="Thomas Duflot" w:date="2024-11-13T11:21:00Z">
        <w:r w:rsidRPr="003C188F">
          <w:rPr>
            <w:lang w:val="en-US"/>
          </w:rPr>
          <w:t>For external validation, performance metrics, including</w:t>
        </w:r>
      </w:ins>
      <w:ins w:id="764" w:author="Thomas Duflot" w:date="2024-11-13T11:24:00Z">
        <w:r>
          <w:rPr>
            <w:lang w:val="en-US"/>
          </w:rPr>
          <w:t xml:space="preserve"> </w:t>
        </w:r>
      </w:ins>
      <w:ins w:id="765" w:author="Thomas Duflot" w:date="2024-11-13T18:46:00Z">
        <w:r w:rsidR="00656843">
          <w:rPr>
            <w:lang w:val="en-US"/>
          </w:rPr>
          <w:t>signed</w:t>
        </w:r>
      </w:ins>
      <w:ins w:id="766" w:author="Thomas Duflot" w:date="2024-11-13T11:24:00Z">
        <w:r>
          <w:rPr>
            <w:lang w:val="en-US"/>
          </w:rPr>
          <w:t xml:space="preserve"> error, rel</w:t>
        </w:r>
      </w:ins>
      <w:ins w:id="767" w:author="Thomas Duflot" w:date="2024-11-13T11:25:00Z">
        <w:r>
          <w:rPr>
            <w:lang w:val="en-US"/>
          </w:rPr>
          <w:t>ative error</w:t>
        </w:r>
      </w:ins>
      <w:ins w:id="768" w:author="Thomas Duflot" w:date="2024-11-13T11:24:00Z">
        <w:r>
          <w:rPr>
            <w:lang w:val="en-US"/>
          </w:rPr>
          <w:t xml:space="preserve">, </w:t>
        </w:r>
        <w:r w:rsidRPr="003C188F">
          <w:rPr>
            <w:lang w:val="en-US"/>
          </w:rPr>
          <w:t>mean</w:t>
        </w:r>
        <w:r>
          <w:rPr>
            <w:lang w:val="en-US"/>
          </w:rPr>
          <w:t xml:space="preserve"> </w:t>
        </w:r>
      </w:ins>
      <w:ins w:id="769" w:author="Thomas Duflot" w:date="2024-11-13T18:46:00Z">
        <w:r w:rsidR="00656843">
          <w:rPr>
            <w:lang w:val="en-US"/>
          </w:rPr>
          <w:t>signed</w:t>
        </w:r>
      </w:ins>
      <w:ins w:id="770" w:author="Thomas Duflot" w:date="2024-11-13T11:24:00Z">
        <w:r w:rsidRPr="003C188F">
          <w:rPr>
            <w:lang w:val="en-US"/>
          </w:rPr>
          <w:t xml:space="preserve"> error (M</w:t>
        </w:r>
      </w:ins>
      <w:ins w:id="771" w:author="Thomas Duflot" w:date="2024-11-13T18:46:00Z">
        <w:r w:rsidR="00656843">
          <w:rPr>
            <w:lang w:val="en-US"/>
          </w:rPr>
          <w:t>S</w:t>
        </w:r>
      </w:ins>
      <w:ins w:id="772" w:author="Thomas Duflot" w:date="2024-11-13T11:24:00Z">
        <w:r w:rsidRPr="003C188F">
          <w:rPr>
            <w:lang w:val="en-US"/>
          </w:rPr>
          <w:t>E), mean percentage error (MPE),</w:t>
        </w:r>
        <w:r>
          <w:rPr>
            <w:lang w:val="en-US"/>
          </w:rPr>
          <w:t xml:space="preserve"> root mean square error (RMSE)</w:t>
        </w:r>
      </w:ins>
      <w:ins w:id="773" w:author="Thomas Duflot" w:date="2024-11-13T18:47:00Z">
        <w:r w:rsidR="00656843">
          <w:rPr>
            <w:lang w:val="en-US"/>
          </w:rPr>
          <w:t>, root mean square error of percentage (RMSE%)</w:t>
        </w:r>
      </w:ins>
      <w:ins w:id="774" w:author="Thomas Duflot" w:date="2024-11-13T11:26:00Z">
        <w:r>
          <w:rPr>
            <w:lang w:val="en-US"/>
          </w:rPr>
          <w:t xml:space="preserve"> </w:t>
        </w:r>
      </w:ins>
      <w:ins w:id="775" w:author="Thomas Duflot" w:date="2024-11-13T11:24:00Z">
        <w:r w:rsidRPr="003C188F">
          <w:rPr>
            <w:lang w:val="en-US"/>
          </w:rPr>
          <w:t>and</w:t>
        </w:r>
        <w:r>
          <w:rPr>
            <w:lang w:val="en-US"/>
          </w:rPr>
          <w:t xml:space="preserve"> determination coefficient (R²)</w:t>
        </w:r>
        <w:r w:rsidRPr="003C188F">
          <w:rPr>
            <w:lang w:val="en-US"/>
          </w:rPr>
          <w:t xml:space="preserve"> were calculated and employed to compare the predictive performance of each formula</w:t>
        </w:r>
        <w:r>
          <w:rPr>
            <w:lang w:val="en-US"/>
          </w:rPr>
          <w:t>.</w:t>
        </w:r>
      </w:ins>
      <w:ins w:id="776" w:author="Thomas Duflot" w:date="2024-11-13T11:26:00Z">
        <w:r>
          <w:rPr>
            <w:lang w:val="en-US"/>
          </w:rPr>
          <w:t xml:space="preserve"> </w:t>
        </w:r>
      </w:ins>
      <w:ins w:id="777" w:author="Thomas Duflot" w:date="2024-11-13T11:27:00Z">
        <w:r>
          <w:rPr>
            <w:lang w:val="en-US"/>
          </w:rPr>
          <w:t>Analysis of variance (ANOVA) followed by Tukey</w:t>
        </w:r>
      </w:ins>
      <w:ins w:id="778" w:author="Thomas Duflot" w:date="2024-11-13T11:28:00Z">
        <w:r>
          <w:rPr>
            <w:lang w:val="en-US"/>
          </w:rPr>
          <w:t xml:space="preserve"> </w:t>
        </w:r>
      </w:ins>
      <w:ins w:id="779" w:author="Thomas Duflot" w:date="2024-11-13T11:27:00Z">
        <w:r>
          <w:rPr>
            <w:lang w:val="en-US"/>
          </w:rPr>
          <w:t>H</w:t>
        </w:r>
      </w:ins>
      <w:ins w:id="780" w:author="Thomas Duflot" w:date="2024-11-13T11:28:00Z">
        <w:r>
          <w:rPr>
            <w:lang w:val="en-US"/>
          </w:rPr>
          <w:t xml:space="preserve">onest </w:t>
        </w:r>
      </w:ins>
      <w:ins w:id="781" w:author="Thomas Duflot" w:date="2024-11-13T11:27:00Z">
        <w:r>
          <w:rPr>
            <w:lang w:val="en-US"/>
          </w:rPr>
          <w:t>S</w:t>
        </w:r>
      </w:ins>
      <w:ins w:id="782" w:author="Thomas Duflot" w:date="2024-11-13T11:28:00Z">
        <w:r>
          <w:rPr>
            <w:lang w:val="en-US"/>
          </w:rPr>
          <w:t xml:space="preserve">ignificant </w:t>
        </w:r>
      </w:ins>
      <w:ins w:id="783" w:author="Thomas Duflot" w:date="2024-11-13T11:27:00Z">
        <w:r>
          <w:rPr>
            <w:lang w:val="en-US"/>
          </w:rPr>
          <w:t>D</w:t>
        </w:r>
      </w:ins>
      <w:ins w:id="784" w:author="Thomas Duflot" w:date="2024-11-13T11:28:00Z">
        <w:r>
          <w:rPr>
            <w:lang w:val="en-US"/>
          </w:rPr>
          <w:t>ifferences</w:t>
        </w:r>
      </w:ins>
      <w:ins w:id="785" w:author="Thomas Duflot" w:date="2024-11-13T11:27:00Z">
        <w:r>
          <w:rPr>
            <w:lang w:val="en-US"/>
          </w:rPr>
          <w:t xml:space="preserve"> tests</w:t>
        </w:r>
      </w:ins>
      <w:ins w:id="786" w:author="Thomas Duflot" w:date="2024-11-13T11:28:00Z">
        <w:r>
          <w:rPr>
            <w:lang w:val="en-US"/>
          </w:rPr>
          <w:t xml:space="preserve"> were performed for between model comparison</w:t>
        </w:r>
      </w:ins>
      <w:ins w:id="787" w:author="Thomas Duflot" w:date="2024-11-13T18:48:00Z">
        <w:r w:rsidR="00656843">
          <w:rPr>
            <w:lang w:val="en-US"/>
          </w:rPr>
          <w:t xml:space="preserve">. </w:t>
        </w:r>
      </w:ins>
      <w:ins w:id="788" w:author="Thomas Duflot" w:date="2024-11-13T18:47:00Z">
        <w:r w:rsidR="00656843">
          <w:rPr>
            <w:lang w:val="en-US"/>
          </w:rPr>
          <w:t>Bland-Altman</w:t>
        </w:r>
      </w:ins>
      <w:ins w:id="789" w:author="Thomas Duflot" w:date="2024-11-13T18:48:00Z">
        <w:r w:rsidR="00656843">
          <w:rPr>
            <w:lang w:val="en-US"/>
          </w:rPr>
          <w:t xml:space="preserve"> plots</w:t>
        </w:r>
      </w:ins>
      <w:ins w:id="790" w:author="Thomas Duflot" w:date="2024-11-13T18:47:00Z">
        <w:r w:rsidR="00656843">
          <w:rPr>
            <w:lang w:val="en-US"/>
          </w:rPr>
          <w:t xml:space="preserve"> </w:t>
        </w:r>
      </w:ins>
      <w:ins w:id="791" w:author="Thomas Duflot" w:date="2024-11-13T18:48:00Z">
        <w:r w:rsidR="00656843">
          <w:rPr>
            <w:lang w:val="en-US"/>
          </w:rPr>
          <w:t>for each model for both signed and relative differences were drawn</w:t>
        </w:r>
      </w:ins>
      <w:ins w:id="792" w:author="Thomas Duflot" w:date="2024-11-13T18:49:00Z">
        <w:r w:rsidR="00656843">
          <w:rPr>
            <w:lang w:val="en-US"/>
          </w:rPr>
          <w:t xml:space="preserve"> for a full representation of the data</w:t>
        </w:r>
      </w:ins>
      <w:ins w:id="793" w:author="Thomas Duflot" w:date="2024-11-13T11:28:00Z">
        <w:r>
          <w:rPr>
            <w:lang w:val="en-US"/>
          </w:rPr>
          <w:t>.</w:t>
        </w:r>
      </w:ins>
    </w:p>
    <w:p w14:paraId="2738AA36" w14:textId="77777777" w:rsidR="00E353B6" w:rsidRDefault="00E353B6" w:rsidP="004A7CA4">
      <w:pPr>
        <w:spacing w:line="480" w:lineRule="auto"/>
        <w:ind w:firstLine="708"/>
        <w:jc w:val="both"/>
        <w:rPr>
          <w:ins w:id="794" w:author="Thomas Duflot" w:date="2024-11-13T11:21:00Z"/>
          <w:b/>
          <w:lang w:val="en-US"/>
        </w:rPr>
      </w:pPr>
    </w:p>
    <w:p w14:paraId="41912DB3" w14:textId="287EE58A" w:rsidR="004A7CA4" w:rsidRPr="001116FB" w:rsidRDefault="004A7CA4" w:rsidP="004A7CA4">
      <w:pPr>
        <w:spacing w:line="480" w:lineRule="auto"/>
        <w:ind w:firstLine="708"/>
        <w:jc w:val="both"/>
        <w:rPr>
          <w:b/>
          <w:lang w:val="en-US"/>
        </w:rPr>
      </w:pPr>
      <w:r w:rsidRPr="001116FB">
        <w:rPr>
          <w:b/>
          <w:lang w:val="en-US"/>
        </w:rPr>
        <w:t>Studied population</w:t>
      </w:r>
    </w:p>
    <w:p w14:paraId="7992F6E1" w14:textId="5441BE9C" w:rsidR="004A7CA4" w:rsidRPr="002C3A0A" w:rsidRDefault="004A7CA4" w:rsidP="004A7CA4">
      <w:pPr>
        <w:spacing w:line="480" w:lineRule="auto"/>
        <w:ind w:firstLine="708"/>
        <w:jc w:val="both"/>
        <w:rPr>
          <w:lang w:val="en-US"/>
        </w:rPr>
      </w:pPr>
      <w:r>
        <w:rPr>
          <w:lang w:val="en-US"/>
        </w:rPr>
        <w:t>EDSaN solution,</w:t>
      </w:r>
      <w:ins w:id="795" w:author="Thomas Duflot" w:date="2024-11-14T09:17:00Z">
        <w:r w:rsidR="00FA2DAD">
          <w:rPr>
            <w:lang w:val="en-US"/>
          </w:rPr>
          <w:t xml:space="preserve"> </w:t>
        </w:r>
      </w:ins>
      <w:r w:rsidR="00FA2DAD">
        <w:rPr>
          <w:lang w:val="en-US"/>
        </w:rPr>
        <w:fldChar w:fldCharType="begin"/>
      </w:r>
      <w:r w:rsidR="00073B83">
        <w:rPr>
          <w:lang w:val="en-US"/>
        </w:rPr>
        <w:instrText xml:space="preserve"> ADDIN ZOTERO_ITEM CSL_CITATION {"citationID":"EQzXYpCt","properties":{"formattedCitation":"(35)","plainCitation":"(35)","noteIndex":0},"citationItems":[{"id":83,"uris":["http://zotero.org/users/local/CULfEDKS/items/IP2WU6DM"],"itemData":{"id":83,"type":"article-journal","abstract":"BACKGROUND: Unstructured data from electronic health records represent a wealth of information. Doc'EDS is a pre-screening tool based on textual and semantic analysis. The Doc'EDS system provides a graphic user interface to search documents in French. The aim of this study was to present the Doc'EDS tool and to provide a formal evaluation of its semantic features.\nMETHODS: Doc'EDS is a search tool built on top of the clinical data warehouse developed at Rouen University Hospital. This tool is a multilevel search engine combining structured and unstructured data. It also provides basic analytical features and semantic utilities. A formal evaluation was conducted to measure the impact of Natural Language Processing algorithms.\nRESULTS: Approximately 18.1 million narrative documents are stored in Doc'EDS. The formal evaluation was conducted in 5000 clinical concepts that were manually collected. The F-measures of negative concepts and hypothetical concepts were respectively 0.89 and 0.57.\nCONCLUSION: In this formal evaluation, we have shown that Doc'EDS is able to deal with language subtleties to enhance an advanced full text search in French health documents. The Doc'EDS tool is currently used on a daily basis to help researchers to identify patient cohorts thanks to unstructured data.","container-title":"BMC medical informatics and decision making","DOI":"10.1186/s12911-022-01762-4","ISSN":"1472-6947","issue":"1","journalAbbreviation":"BMC Med Inform Decis Mak","language":"eng","note":"PMID: 35135538\nPMCID: PMC8822768","page":"34","source":"PubMed","title":"Evaluation of Doc'EDS: a French semantic search tool to query health documents from a clinical data warehouse","title-short":"Evaluation of Doc'EDS","volume":"22","author":[{"family":"Pressat-Laffouilhère","given":"Thibaut"},{"family":"Balayé","given":"Pierre"},{"family":"Dahamna","given":"Badisse"},{"family":"Lelong","given":"Romain"},{"family":"Billey","given":"Kévin"},{"family":"Darmoni","given":"Stéfan J."},{"family":"Grosjean","given":"Julien"}],"issued":{"date-parts":[["2022",2,8]]}}}],"schema":"https://github.com/citation-style-language/schema/raw/master/csl-citation.json"} </w:instrText>
      </w:r>
      <w:r w:rsidR="00FA2DAD">
        <w:rPr>
          <w:lang w:val="en-US"/>
        </w:rPr>
        <w:fldChar w:fldCharType="separate"/>
      </w:r>
      <w:r w:rsidR="00073B83" w:rsidRPr="00073B83">
        <w:rPr>
          <w:rFonts w:ascii="Calibri" w:hAnsi="Calibri" w:cs="Calibri"/>
        </w:rPr>
        <w:t>(35)</w:t>
      </w:r>
      <w:r w:rsidR="00FA2DAD">
        <w:rPr>
          <w:lang w:val="en-US"/>
        </w:rPr>
        <w:fldChar w:fldCharType="end"/>
      </w:r>
      <w:ins w:id="796" w:author="Thomas Duflot" w:date="2024-11-14T09:17:00Z">
        <w:r w:rsidR="00FA2DAD">
          <w:rPr>
            <w:lang w:val="en-US"/>
          </w:rPr>
          <w:t xml:space="preserve"> </w:t>
        </w:r>
      </w:ins>
      <w:del w:id="797" w:author="Thomas Duflot" w:date="2024-11-14T09:17:00Z">
        <w:r w:rsidDel="00FA2DAD">
          <w:rPr>
            <w:lang w:val="en-US"/>
          </w:rPr>
          <w:delText xml:space="preserve"> </w:delText>
        </w:r>
        <w:r w:rsidDel="00FA2DAD">
          <w:rPr>
            <w:lang w:val="en-US"/>
          </w:rPr>
          <w:fldChar w:fldCharType="begin"/>
        </w:r>
        <w:r w:rsidR="00996066" w:rsidDel="00FA2DAD">
          <w:rPr>
            <w:lang w:val="en-US"/>
          </w:rPr>
          <w:delInstrText xml:space="preserve"> ADDIN ZOTERO_ITEM CSL_CITATION {"citationID":"V8RD9655","properties":{"formattedCitation":"\\super 35\\nosupersub{}","plainCitation":"35","noteIndex":0},"citationItems":[{"id":"yg2Cy3EW/xESpJXbF","uris":["http://zotero.org/users/6270923/items/LFCHXVHD"],"itemData":{"id":954,"type":"article-journal","abstract":"BACKGROUND: Unstructured data from electronic health records represent a wealth of information. Doc'EDS is a pre-screening tool based on textual and semantic analysis. The Doc'EDS system provides a graphic user interface to search documents in French. The aim of this study was to present the Doc'EDS tool and to provide a formal evaluation of its semantic features.\nMETHODS: Doc'EDS is a search tool built on top of the clinical data warehouse developed at Rouen University Hospital. This tool is a multilevel search engine combining structured and unstructured data. It also provides basic analytical features and semantic utilities. A formal evaluation was conducted to measure the impact of Natural Language Processing algorithms.\nRESULTS: Approximately 18.1 million narrative documents are stored in Doc'EDS. The formal evaluation was conducted in 5000 clinical concepts that were manually collected. The F-measures of negative concepts and hypothetical concepts were respectively 0.89 and 0.57.\nCONCLUSION: In this formal evaluation, we have shown that Doc'EDS is able to deal with language subtleties to enhance an advanced full text search in French health documents. The Doc'EDS tool is currently used on a daily basis to help researchers to identify patient cohorts thanks to unstructured data.","container-title":"BMC medical informatics and decision making","DOI":"10.1186/s12911-022-01762-4","ISSN":"1472-6947","issue":"1","journalAbbreviation":"BMC Med Inform Decis Mak","language":"eng","note":"PMID: 35135538\nPMCID: PMC8822768","page":"34","source":"PubMed","title":"Evaluation of Doc'EDS: a French semantic search tool to query health documents from a clinical data warehouse","title-short":"Evaluation of Doc'EDS","volume":"22","author":[{"family":"Pressat-Laffouilhère","given":"Thibaut"},{"family":"Balayé","given":"Pierre"},{"family":"Dahamna","given":"Badisse"},{"family":"Lelong","given":"Romain"},{"family":"Billey","given":"Kévin"},{"family":"Darmoni","given":"Stéfan J."},{"family":"Grosjean","given":"Julien"}],"issued":{"date-parts":[["2022",2,8]]}}}],"schema":"https://github.com/citation-style-language/schema/raw/master/csl-citation.json"} </w:delInstrText>
        </w:r>
        <w:r w:rsidDel="00FA2DAD">
          <w:rPr>
            <w:lang w:val="en-US"/>
          </w:rPr>
          <w:fldChar w:fldCharType="separate"/>
        </w:r>
        <w:r w:rsidR="00996066" w:rsidRPr="00996066" w:rsidDel="00FA2DAD">
          <w:rPr>
            <w:rFonts w:ascii="Calibri" w:hAnsi="Calibri" w:cs="Calibri"/>
            <w:szCs w:val="24"/>
            <w:vertAlign w:val="superscript"/>
          </w:rPr>
          <w:delText>35</w:delText>
        </w:r>
        <w:r w:rsidDel="00FA2DAD">
          <w:rPr>
            <w:lang w:val="en-US"/>
          </w:rPr>
          <w:fldChar w:fldCharType="end"/>
        </w:r>
        <w:r w:rsidRPr="00A61885" w:rsidDel="00FA2DAD">
          <w:rPr>
            <w:lang w:val="en-US"/>
          </w:rPr>
          <w:delText xml:space="preserve"> </w:delText>
        </w:r>
      </w:del>
      <w:r w:rsidRPr="00A61885">
        <w:rPr>
          <w:lang w:val="en-US"/>
        </w:rPr>
        <w:t>a Clinical Data Warehouse (CDW)</w:t>
      </w:r>
      <w:r>
        <w:rPr>
          <w:lang w:val="en-US"/>
        </w:rPr>
        <w:t>, was used</w:t>
      </w:r>
      <w:r w:rsidRPr="00A61885">
        <w:rPr>
          <w:lang w:val="en-US"/>
        </w:rPr>
        <w:t xml:space="preserve"> </w:t>
      </w:r>
      <w:r w:rsidRPr="00BE5C63">
        <w:rPr>
          <w:lang w:val="en-US"/>
        </w:rPr>
        <w:t xml:space="preserve">to identify </w:t>
      </w:r>
      <w:r>
        <w:rPr>
          <w:lang w:val="en-US"/>
        </w:rPr>
        <w:t>and extract</w:t>
      </w:r>
      <w:r w:rsidRPr="00BE5C63">
        <w:rPr>
          <w:lang w:val="en-US"/>
        </w:rPr>
        <w:t xml:space="preserve"> </w:t>
      </w:r>
      <w:r>
        <w:rPr>
          <w:lang w:val="en-US"/>
        </w:rPr>
        <w:t>trough plasma</w:t>
      </w:r>
      <w:r w:rsidRPr="00BE5C63">
        <w:rPr>
          <w:lang w:val="en-US"/>
        </w:rPr>
        <w:t xml:space="preserve"> </w:t>
      </w:r>
      <w:r>
        <w:rPr>
          <w:lang w:val="en-US"/>
        </w:rPr>
        <w:t>CEF</w:t>
      </w:r>
      <w:r w:rsidRPr="00BE5C63">
        <w:rPr>
          <w:lang w:val="en-US"/>
        </w:rPr>
        <w:t xml:space="preserve"> concentration</w:t>
      </w:r>
      <w:r>
        <w:rPr>
          <w:lang w:val="en-US"/>
        </w:rPr>
        <w:t xml:space="preserve"> r</w:t>
      </w:r>
      <w:r w:rsidRPr="00654123">
        <w:rPr>
          <w:lang w:val="en-US"/>
        </w:rPr>
        <w:t xml:space="preserve">equests for trough plasma CEF concentration, </w:t>
      </w:r>
      <w:r>
        <w:rPr>
          <w:lang w:val="en-US"/>
        </w:rPr>
        <w:t>spanning from 2016 to 2022</w:t>
      </w:r>
      <w:r w:rsidRPr="00654123">
        <w:rPr>
          <w:lang w:val="en-US"/>
        </w:rPr>
        <w:t xml:space="preserve">. These requests were subsequently obtained, along with the relevant patient data, from the CDW. The extracted data encompassed various blood biology elements, in addition to clinical and demographic </w:t>
      </w:r>
      <w:r>
        <w:rPr>
          <w:lang w:val="en-US"/>
        </w:rPr>
        <w:t>data</w:t>
      </w:r>
      <w:r w:rsidRPr="00654123">
        <w:rPr>
          <w:lang w:val="en-US"/>
        </w:rPr>
        <w:t>. Moreover, information regarding the CEF dosing regimen was manually retrieved from the medical records of the patients.</w:t>
      </w:r>
    </w:p>
    <w:p w14:paraId="16160130" w14:textId="77777777" w:rsidR="004A7CA4" w:rsidRDefault="004A7CA4" w:rsidP="004A7CA4">
      <w:pPr>
        <w:spacing w:line="480" w:lineRule="auto"/>
        <w:ind w:firstLine="708"/>
        <w:rPr>
          <w:b/>
          <w:lang w:val="en-US"/>
        </w:rPr>
      </w:pPr>
      <w:r>
        <w:rPr>
          <w:b/>
          <w:lang w:val="en-US"/>
        </w:rPr>
        <w:t>Ethics</w:t>
      </w:r>
    </w:p>
    <w:p w14:paraId="65385432" w14:textId="4B81F569" w:rsidR="004A7CA4" w:rsidRPr="00CD68EE" w:rsidRDefault="004A7CA4" w:rsidP="004A7CA4">
      <w:pPr>
        <w:spacing w:line="480" w:lineRule="auto"/>
        <w:ind w:firstLine="708"/>
        <w:jc w:val="both"/>
        <w:rPr>
          <w:b/>
          <w:lang w:val="en-US"/>
        </w:rPr>
      </w:pPr>
      <w:r w:rsidRPr="00A61885">
        <w:rPr>
          <w:lang w:val="en-US"/>
        </w:rPr>
        <w:t>The French Data Protection Authority (CNIL) approved the construction and the usage of the Rouen University Hospital Clinical Data</w:t>
      </w:r>
      <w:r>
        <w:rPr>
          <w:lang w:val="en-US"/>
        </w:rPr>
        <w:t xml:space="preserve"> </w:t>
      </w:r>
      <w:r w:rsidRPr="00A61885">
        <w:rPr>
          <w:lang w:val="en-US"/>
        </w:rPr>
        <w:t xml:space="preserve">Warehouse (decision DT-2020-007), based on a declaration compatible with the General Data Protection Regulation applicable in France. </w:t>
      </w:r>
      <w:r>
        <w:rPr>
          <w:lang w:val="en-US"/>
        </w:rPr>
        <w:t>Following national rules</w:t>
      </w:r>
      <w:r w:rsidRPr="00A61885">
        <w:rPr>
          <w:lang w:val="en-US"/>
        </w:rPr>
        <w:t xml:space="preserve">, a global public information </w:t>
      </w:r>
      <w:r>
        <w:rPr>
          <w:lang w:val="en-US"/>
        </w:rPr>
        <w:t>was issued</w:t>
      </w:r>
      <w:r w:rsidRPr="00A61885">
        <w:rPr>
          <w:lang w:val="en-US"/>
        </w:rPr>
        <w:t xml:space="preserve"> and individual information provided for each new patient in the hospital</w:t>
      </w:r>
      <w:ins w:id="798" w:author="Thomas Duflot" w:date="2024-11-13T18:55:00Z">
        <w:r w:rsidR="00C45C38" w:rsidRPr="00C45C38">
          <w:t xml:space="preserve"> </w:t>
        </w:r>
        <w:r w:rsidR="00C45C38" w:rsidRPr="00C45C38">
          <w:rPr>
            <w:lang w:val="en-US"/>
          </w:rPr>
          <w:t>In addition, the prospective study was conducted following approval from our local ethics committee (approval number E2024-19, obtained on February 29, 2024).</w:t>
        </w:r>
      </w:ins>
      <w:del w:id="799" w:author="Thomas Duflot" w:date="2024-11-13T18:55:00Z">
        <w:r w:rsidRPr="00A61885" w:rsidDel="00C45C38">
          <w:rPr>
            <w:lang w:val="en-US"/>
          </w:rPr>
          <w:delText>.</w:delText>
        </w:r>
        <w:r w:rsidDel="00C45C38">
          <w:rPr>
            <w:lang w:val="en-US"/>
          </w:rPr>
          <w:delText xml:space="preserve"> </w:delText>
        </w:r>
      </w:del>
      <w:ins w:id="800" w:author="Thomas Duflot" w:date="2024-11-13T18:54:00Z">
        <w:r w:rsidR="00C45C38">
          <w:rPr>
            <w:lang w:val="en-US"/>
          </w:rPr>
          <w:t xml:space="preserve"> </w:t>
        </w:r>
      </w:ins>
      <w:r w:rsidRPr="00A61885">
        <w:rPr>
          <w:lang w:val="en-US"/>
        </w:rPr>
        <w:t>Due to the non-interventional nature of the study, written informed consent was not mandatory according to the national regulatory framework.</w:t>
      </w:r>
    </w:p>
    <w:p w14:paraId="3D02E020" w14:textId="77777777" w:rsidR="004A7CA4" w:rsidRPr="005F3A5D" w:rsidRDefault="004A7CA4" w:rsidP="004A7CA4">
      <w:pPr>
        <w:spacing w:line="480" w:lineRule="auto"/>
        <w:ind w:firstLine="708"/>
        <w:rPr>
          <w:b/>
          <w:lang w:val="en-US"/>
        </w:rPr>
      </w:pPr>
      <w:r w:rsidRPr="005F3A5D">
        <w:rPr>
          <w:b/>
          <w:lang w:val="en-US"/>
        </w:rPr>
        <w:t>Statistical analysis</w:t>
      </w:r>
    </w:p>
    <w:p w14:paraId="325CFCEC" w14:textId="04E1615D" w:rsidR="004A7CA4" w:rsidRDefault="004A7CA4" w:rsidP="004A7CA4">
      <w:pPr>
        <w:spacing w:line="480" w:lineRule="auto"/>
        <w:ind w:firstLine="708"/>
        <w:rPr>
          <w:lang w:val="en-US"/>
        </w:rPr>
      </w:pPr>
      <w:del w:id="801" w:author="Thomas Duflot" w:date="2024-11-13T21:44:00Z">
        <w:r w:rsidDel="0014588A">
          <w:rPr>
            <w:lang w:val="en-US"/>
          </w:rPr>
          <w:delText>CEF</w:delText>
        </w:r>
      </w:del>
      <w:del w:id="802" w:author="Thomas Duflot" w:date="2024-11-13T21:07:00Z">
        <w:r w:rsidRPr="00656843" w:rsidDel="00417FE7">
          <w:rPr>
            <w:vertAlign w:val="subscript"/>
            <w:lang w:val="en-US"/>
            <w:rPrChange w:id="803" w:author="Thomas Duflot" w:date="2024-11-13T18:49:00Z">
              <w:rPr>
                <w:lang w:val="en-US"/>
              </w:rPr>
            </w:rPrChange>
          </w:rPr>
          <w:delText>u</w:delText>
        </w:r>
      </w:del>
      <w:del w:id="804" w:author="Thomas Duflot" w:date="2024-11-13T21:44:00Z">
        <w:r w:rsidRPr="00EF13CA" w:rsidDel="0014588A">
          <w:rPr>
            <w:lang w:val="en-US"/>
          </w:rPr>
          <w:delText xml:space="preserve"> modeling</w:delText>
        </w:r>
      </w:del>
      <w:ins w:id="805" w:author="Thomas Duflot" w:date="2024-11-13T21:44:00Z">
        <w:r w:rsidR="0014588A">
          <w:rPr>
            <w:lang w:val="en-US"/>
          </w:rPr>
          <w:t>Statistical analysis</w:t>
        </w:r>
      </w:ins>
      <w:r w:rsidRPr="00EF13CA">
        <w:rPr>
          <w:lang w:val="en-US"/>
        </w:rPr>
        <w:t xml:space="preserve"> </w:t>
      </w:r>
      <w:r>
        <w:rPr>
          <w:lang w:val="en-US"/>
        </w:rPr>
        <w:t>was performed</w:t>
      </w:r>
      <w:r w:rsidRPr="00EF13CA">
        <w:rPr>
          <w:lang w:val="en-US"/>
        </w:rPr>
        <w:t xml:space="preserve"> using R software v4.</w:t>
      </w:r>
      <w:del w:id="806" w:author="Thomas Duflot" w:date="2024-11-14T09:21:00Z">
        <w:r w:rsidRPr="00EF13CA" w:rsidDel="00FA2DAD">
          <w:rPr>
            <w:lang w:val="en-US"/>
          </w:rPr>
          <w:delText>2</w:delText>
        </w:r>
      </w:del>
      <w:ins w:id="807" w:author="Thomas Duflot" w:date="2024-11-14T09:21:00Z">
        <w:r w:rsidR="00FA2DAD">
          <w:rPr>
            <w:lang w:val="en-US"/>
          </w:rPr>
          <w:t>4</w:t>
        </w:r>
      </w:ins>
      <w:r w:rsidRPr="00EF13CA">
        <w:rPr>
          <w:lang w:val="en-US"/>
        </w:rPr>
        <w:t>.</w:t>
      </w:r>
      <w:del w:id="808" w:author="Thomas Duflot" w:date="2024-11-14T09:21:00Z">
        <w:r w:rsidRPr="00EF13CA" w:rsidDel="00FA2DAD">
          <w:rPr>
            <w:lang w:val="en-US"/>
          </w:rPr>
          <w:delText>2</w:delText>
        </w:r>
        <w:r w:rsidR="00FA2DAD" w:rsidDel="00FA2DAD">
          <w:rPr>
            <w:lang w:val="en-US"/>
          </w:rPr>
          <w:fldChar w:fldCharType="begin"/>
        </w:r>
        <w:r w:rsidR="00FA2DAD" w:rsidDel="00FA2DAD">
          <w:rPr>
            <w:lang w:val="en-US"/>
          </w:rPr>
          <w:delInstrText xml:space="preserve"> ADDIN ZOTERO_ITEM CSL_CITATION {"citationID":"Hji1a5tx","properties":{"formattedCitation":"\\super 36\\nosupersub{}","plainCitation":"36","noteIndex":0},"citationItems":[{"id":86,"uris":["http://zotero.org/users/local/CULfEDKS/items/2G879XDA"],"itemData":{"id":86,"type":"book","event-place":"Vienna, Austria","publisher":"R Foundation for Statistical Computing","publisher-place":"Vienna, Austria","title":"R: A Language and Environment for Statistical Computing","URL":"https://www.R-project.org/","author":[{"literal":"R Core Team"}],"issued":{"date-parts":[["2023"]]}}}],"schema":"https://github.com/citation-style-language/schema/raw/master/csl-citation.json"} </w:delInstrText>
        </w:r>
        <w:r w:rsidR="00FA2DAD" w:rsidDel="00FA2DAD">
          <w:rPr>
            <w:lang w:val="en-US"/>
          </w:rPr>
          <w:fldChar w:fldCharType="separate"/>
        </w:r>
        <w:r w:rsidR="00FA2DAD" w:rsidRPr="00FA2DAD" w:rsidDel="00FA2DAD">
          <w:rPr>
            <w:rFonts w:ascii="Calibri" w:hAnsi="Calibri" w:cs="Calibri"/>
            <w:szCs w:val="24"/>
            <w:vertAlign w:val="superscript"/>
          </w:rPr>
          <w:delText>36</w:delText>
        </w:r>
        <w:r w:rsidR="00FA2DAD" w:rsidDel="00FA2DAD">
          <w:rPr>
            <w:lang w:val="en-US"/>
          </w:rPr>
          <w:fldChar w:fldCharType="end"/>
        </w:r>
        <w:r w:rsidDel="00FA2DAD">
          <w:rPr>
            <w:lang w:val="en-US"/>
          </w:rPr>
          <w:delText xml:space="preserve"> </w:delText>
        </w:r>
      </w:del>
      <w:ins w:id="809" w:author="Thomas Duflot" w:date="2024-11-14T09:21:00Z">
        <w:r w:rsidR="00FA2DAD">
          <w:rPr>
            <w:lang w:val="en-US"/>
          </w:rPr>
          <w:t xml:space="preserve">1, </w:t>
        </w:r>
        <w:r w:rsidR="00FA2DAD">
          <w:rPr>
            <w:lang w:val="en-US"/>
          </w:rPr>
          <w:fldChar w:fldCharType="begin"/>
        </w:r>
      </w:ins>
      <w:r w:rsidR="00073B83">
        <w:rPr>
          <w:lang w:val="en-US"/>
        </w:rPr>
        <w:instrText xml:space="preserve"> ADDIN ZOTERO_ITEM CSL_CITATION {"citationID":"Hji1a5tx","properties":{"formattedCitation":"(36)","plainCitation":"(36)","noteIndex":0},"citationItems":[{"id":86,"uris":["http://zotero.org/users/local/CULfEDKS/items/2G879XDA"],"itemData":{"id":86,"type":"book","event-place":"Vienna, Austria","publisher":"R Foundation for Statistical Computing","publisher-place":"Vienna, Austria","title":"R: A Language and Environment for Statistical Computing","URL":"https://www.R-project.org/","author":[{"literal":"R Core Team"}],"issued":{"date-parts":[["2023"]]}}}],"schema":"https://github.com/citation-style-language/schema/raw/master/csl-citation.json"} </w:instrText>
      </w:r>
      <w:ins w:id="810" w:author="Thomas Duflot" w:date="2024-11-14T09:21:00Z">
        <w:r w:rsidR="00FA2DAD">
          <w:rPr>
            <w:lang w:val="en-US"/>
          </w:rPr>
          <w:fldChar w:fldCharType="separate"/>
        </w:r>
      </w:ins>
      <w:r w:rsidR="00073B83" w:rsidRPr="00073B83">
        <w:rPr>
          <w:rFonts w:ascii="Calibri" w:hAnsi="Calibri" w:cs="Calibri"/>
        </w:rPr>
        <w:t>(36)</w:t>
      </w:r>
      <w:ins w:id="811" w:author="Thomas Duflot" w:date="2024-11-14T09:21:00Z">
        <w:r w:rsidR="00FA2DAD">
          <w:rPr>
            <w:lang w:val="en-US"/>
          </w:rPr>
          <w:fldChar w:fldCharType="end"/>
        </w:r>
        <w:r w:rsidR="00FA2DAD">
          <w:rPr>
            <w:lang w:val="en-US"/>
          </w:rPr>
          <w:t xml:space="preserve"> RStudio</w:t>
        </w:r>
      </w:ins>
      <w:ins w:id="812" w:author="Thomas Duflot" w:date="2024-11-14T09:22:00Z">
        <w:r w:rsidR="00FA2DAD">
          <w:rPr>
            <w:lang w:val="en-US"/>
          </w:rPr>
          <w:t xml:space="preserve"> </w:t>
        </w:r>
      </w:ins>
      <w:ins w:id="813" w:author="Thomas Duflot" w:date="2024-11-14T09:21:00Z">
        <w:r w:rsidR="00FA2DAD">
          <w:rPr>
            <w:lang w:val="en-US"/>
          </w:rPr>
          <w:t>v</w:t>
        </w:r>
      </w:ins>
      <w:ins w:id="814" w:author="Thomas Duflot" w:date="2024-11-14T09:22:00Z">
        <w:r w:rsidR="00FA2DAD">
          <w:rPr>
            <w:lang w:val="en-US"/>
          </w:rPr>
          <w:t>2024.4.2.764</w:t>
        </w:r>
      </w:ins>
      <w:ins w:id="815" w:author="Thomas Duflot" w:date="2024-11-14T09:21:00Z">
        <w:r w:rsidR="00FA2DAD">
          <w:rPr>
            <w:lang w:val="en-US"/>
          </w:rPr>
          <w:t>,</w:t>
        </w:r>
      </w:ins>
      <w:ins w:id="816" w:author="Thomas Duflot" w:date="2024-11-14T09:22:00Z">
        <w:r w:rsidR="00FA2DAD">
          <w:rPr>
            <w:lang w:val="en-US"/>
          </w:rPr>
          <w:t xml:space="preserve"> </w:t>
        </w:r>
      </w:ins>
      <w:r w:rsidR="00FA2DAD">
        <w:rPr>
          <w:lang w:val="en-US"/>
        </w:rPr>
        <w:fldChar w:fldCharType="begin"/>
      </w:r>
      <w:r w:rsidR="00073B83">
        <w:rPr>
          <w:lang w:val="en-US"/>
        </w:rPr>
        <w:instrText xml:space="preserve"> ADDIN ZOTERO_ITEM CSL_CITATION {"citationID":"OQcVuIiL","properties":{"formattedCitation":"(37)","plainCitation":"(37)","noteIndex":0},"citationItems":[{"id":88,"uris":["http://zotero.org/users/local/CULfEDKS/items/DKYIF6YU"],"itemData":{"id":88,"type":"book","event-place":"Boston, MA","publisher":"RStudio, PBC","publisher-place":"Boston, MA","title":"RStudio: Integrated Development Environment for R","URL":"https://posit.co/download/rstudio-desktop/","author":[{"literal":"RStudio Team"}],"issued":{"date-parts":[["2023"]]}}}],"schema":"https://github.com/citation-style-language/schema/raw/master/csl-citation.json"} </w:instrText>
      </w:r>
      <w:r w:rsidR="00FA2DAD">
        <w:rPr>
          <w:lang w:val="en-US"/>
        </w:rPr>
        <w:fldChar w:fldCharType="separate"/>
      </w:r>
      <w:r w:rsidR="00073B83" w:rsidRPr="00073B83">
        <w:rPr>
          <w:rFonts w:ascii="Calibri" w:hAnsi="Calibri" w:cs="Calibri"/>
        </w:rPr>
        <w:t>(37)</w:t>
      </w:r>
      <w:r w:rsidR="00FA2DAD">
        <w:rPr>
          <w:lang w:val="en-US"/>
        </w:rPr>
        <w:fldChar w:fldCharType="end"/>
      </w:r>
      <w:ins w:id="817" w:author="Thomas Duflot" w:date="2024-11-14T09:21:00Z">
        <w:r w:rsidR="00FA2DAD">
          <w:rPr>
            <w:lang w:val="en-US"/>
          </w:rPr>
          <w:t xml:space="preserve"> </w:t>
        </w:r>
      </w:ins>
      <w:r w:rsidRPr="00EF13CA">
        <w:rPr>
          <w:lang w:val="en-US"/>
        </w:rPr>
        <w:t xml:space="preserve">and the following packages: </w:t>
      </w:r>
      <w:r w:rsidRPr="00A2115E">
        <w:rPr>
          <w:i/>
          <w:lang w:val="en-US"/>
        </w:rPr>
        <w:t>ggplot2</w:t>
      </w:r>
      <w:r>
        <w:rPr>
          <w:lang w:val="en-US"/>
        </w:rPr>
        <w:t xml:space="preserve"> v3.</w:t>
      </w:r>
      <w:del w:id="818" w:author="Thomas Duflot" w:date="2024-11-13T21:41:00Z">
        <w:r w:rsidDel="00336C59">
          <w:rPr>
            <w:lang w:val="en-US"/>
          </w:rPr>
          <w:delText>4.3</w:delText>
        </w:r>
      </w:del>
      <w:ins w:id="819" w:author="Thomas Duflot" w:date="2024-11-13T21:41:00Z">
        <w:r w:rsidR="00336C59">
          <w:rPr>
            <w:lang w:val="en-US"/>
          </w:rPr>
          <w:t>5.1</w:t>
        </w:r>
      </w:ins>
      <w:r>
        <w:rPr>
          <w:lang w:val="en-US"/>
        </w:rPr>
        <w:t xml:space="preserve">, </w:t>
      </w:r>
      <w:r>
        <w:rPr>
          <w:lang w:val="en-US"/>
        </w:rPr>
        <w:fldChar w:fldCharType="begin"/>
      </w:r>
      <w:r w:rsidR="00073B83">
        <w:rPr>
          <w:lang w:val="en-US"/>
        </w:rPr>
        <w:instrText xml:space="preserve"> ADDIN ZOTERO_ITEM CSL_CITATION {"citationID":"jq7i2BwW","properties":{"formattedCitation":"(38)","plainCitation":"(38)","noteIndex":0},"citationItems":[{"id":34,"uris":["http://zotero.org/users/local/CULfEDKS/items/VRNZF8A9"],"itemData":{"id":34,"type":"book","ISBN":"978-3-319-24277-4","publisher":"Springer-Verlag New York","title":"ggplot2: Elegant Graphics for Data Analysis","URL":"https://ggplot2.tidyverse.org","author":[{"family":"Wickham","given":"Hadley"}],"issued":{"date-parts":[["2016"]]}}}],"schema":"https://github.com/citation-style-language/schema/raw/master/csl-citation.json"} </w:instrText>
      </w:r>
      <w:r>
        <w:rPr>
          <w:lang w:val="en-US"/>
        </w:rPr>
        <w:fldChar w:fldCharType="separate"/>
      </w:r>
      <w:r w:rsidR="00073B83" w:rsidRPr="00073B83">
        <w:rPr>
          <w:rFonts w:ascii="Calibri" w:hAnsi="Calibri" w:cs="Calibri"/>
        </w:rPr>
        <w:t>(38)</w:t>
      </w:r>
      <w:r>
        <w:rPr>
          <w:lang w:val="en-US"/>
        </w:rPr>
        <w:fldChar w:fldCharType="end"/>
      </w:r>
      <w:r w:rsidRPr="00EF13CA">
        <w:rPr>
          <w:lang w:val="en-US"/>
        </w:rPr>
        <w:t xml:space="preserve"> </w:t>
      </w:r>
      <w:r w:rsidRPr="00A2115E">
        <w:rPr>
          <w:i/>
          <w:lang w:val="en-US"/>
        </w:rPr>
        <w:t>ggsci</w:t>
      </w:r>
      <w:r>
        <w:rPr>
          <w:lang w:val="en-US"/>
        </w:rPr>
        <w:t xml:space="preserve"> </w:t>
      </w:r>
      <w:del w:id="820" w:author="Thomas Duflot" w:date="2024-11-13T21:41:00Z">
        <w:r w:rsidDel="00336C59">
          <w:rPr>
            <w:lang w:val="en-US"/>
          </w:rPr>
          <w:delText>v2</w:delText>
        </w:r>
      </w:del>
      <w:ins w:id="821" w:author="Thomas Duflot" w:date="2024-11-13T21:41:00Z">
        <w:r w:rsidR="00336C59">
          <w:rPr>
            <w:lang w:val="en-US"/>
          </w:rPr>
          <w:t>v3</w:t>
        </w:r>
      </w:ins>
      <w:r>
        <w:rPr>
          <w:lang w:val="en-US"/>
        </w:rPr>
        <w:t>.</w:t>
      </w:r>
      <w:del w:id="822" w:author="Thomas Duflot" w:date="2024-11-13T21:41:00Z">
        <w:r w:rsidDel="00336C59">
          <w:rPr>
            <w:lang w:val="en-US"/>
          </w:rPr>
          <w:delText>9</w:delText>
        </w:r>
      </w:del>
      <w:ins w:id="823" w:author="Thomas Duflot" w:date="2024-11-13T21:41:00Z">
        <w:r w:rsidR="00336C59">
          <w:rPr>
            <w:lang w:val="en-US"/>
          </w:rPr>
          <w:t>2</w:t>
        </w:r>
      </w:ins>
      <w:r>
        <w:rPr>
          <w:lang w:val="en-US"/>
        </w:rPr>
        <w:t xml:space="preserve">, </w:t>
      </w:r>
      <w:r w:rsidR="00FA2DAD">
        <w:rPr>
          <w:lang w:val="en-US"/>
        </w:rPr>
        <w:fldChar w:fldCharType="begin"/>
      </w:r>
      <w:r w:rsidR="00073B83">
        <w:rPr>
          <w:lang w:val="en-US"/>
        </w:rPr>
        <w:instrText xml:space="preserve"> ADDIN ZOTERO_ITEM CSL_CITATION {"citationID":"awGhFx92","properties":{"formattedCitation":"(39)","plainCitation":"(39)","noteIndex":0},"citationItems":[{"id":35,"uris":["http://zotero.org/users/local/CULfEDKS/items/UEVRCKEW"],"itemData":{"id":35,"type":"book","title":"ggsci: Scientific Journal and Sci-Fi Themed Color Palettes for 'ggplot2'","URL":"https://CRAN.R-project.org/package=ggsci","author":[{"family":"Xiao","given":"Nan"}],"issued":{"date-parts":[["2024"]]}}}],"schema":"https://github.com/citation-style-language/schema/raw/master/csl-citation.json"} </w:instrText>
      </w:r>
      <w:r w:rsidR="00FA2DAD">
        <w:rPr>
          <w:lang w:val="en-US"/>
        </w:rPr>
        <w:fldChar w:fldCharType="separate"/>
      </w:r>
      <w:r w:rsidR="00073B83" w:rsidRPr="00073B83">
        <w:rPr>
          <w:rFonts w:ascii="Calibri" w:hAnsi="Calibri" w:cs="Calibri"/>
        </w:rPr>
        <w:t>(39)</w:t>
      </w:r>
      <w:r w:rsidR="00FA2DAD">
        <w:rPr>
          <w:lang w:val="en-US"/>
        </w:rPr>
        <w:fldChar w:fldCharType="end"/>
      </w:r>
      <w:ins w:id="824" w:author="Thomas Duflot" w:date="2024-11-14T09:23:00Z">
        <w:r w:rsidR="00FA2DAD">
          <w:rPr>
            <w:lang w:val="en-US"/>
          </w:rPr>
          <w:t xml:space="preserve"> </w:t>
        </w:r>
      </w:ins>
      <w:del w:id="825" w:author="Thomas Duflot" w:date="2024-11-14T09:23:00Z">
        <w:r w:rsidDel="00FA2DAD">
          <w:rPr>
            <w:lang w:val="en-US"/>
          </w:rPr>
          <w:fldChar w:fldCharType="begin"/>
        </w:r>
        <w:r w:rsidR="00FA2DAD" w:rsidDel="00FA2DAD">
          <w:rPr>
            <w:lang w:val="en-US"/>
          </w:rPr>
          <w:delInstrText xml:space="preserve"> ADDIN ZOTERO_ITEM CSL_CITATION {"citationID":"9xspKoyn","properties":{"formattedCitation":"\\super 39\\nosupersub{}","plainCitation":"39","noteIndex":0},"citationItems":[{"id":"yg2Cy3EW/9Vc2gcba","uris":["http://zotero.org/users/6270923/items/NL6FZ3NK"],"itemData":{"id":1068,"type":"software","abstract":"A collection of 'ggplot2' color palettes inspired by plots in scientific journals, data visualization libraries, science fiction movies, and TV shows.","license":"GPL (≥ 3)","source":"R-Packages","title":"ggsci: Scientific Journal and Sci-Fi Themed Color Palettes for 'ggplot2'","title-short":"ggsci","URL":"https://cran.r-project.org/web/packages/ggsci/","version":"3.0.0","author":[{"family":"Xiao  [aut","given":"Nan"},{"family":"cre","given":""},{"family":"Cook","given":"Joshua"},{"family":"Jégousse","given":"Clara"},{"family":"Li","given":"Miaozhu"}],"accessed":{"date-parts":[["2023",9,13]]},"issued":{"date-parts":[["2023",3,8]]}}}],"schema":"https://github.com/citation-style-language/schema/raw/master/csl-citation.json"} </w:delInstrText>
        </w:r>
        <w:r w:rsidDel="00FA2DAD">
          <w:rPr>
            <w:lang w:val="en-US"/>
          </w:rPr>
          <w:fldChar w:fldCharType="separate"/>
        </w:r>
        <w:r w:rsidR="00FA2DAD" w:rsidRPr="00FA2DAD" w:rsidDel="00FA2DAD">
          <w:rPr>
            <w:rFonts w:ascii="Calibri" w:hAnsi="Calibri" w:cs="Calibri"/>
            <w:szCs w:val="24"/>
            <w:vertAlign w:val="superscript"/>
          </w:rPr>
          <w:delText>39</w:delText>
        </w:r>
        <w:r w:rsidDel="00FA2DAD">
          <w:rPr>
            <w:lang w:val="en-US"/>
          </w:rPr>
          <w:fldChar w:fldCharType="end"/>
        </w:r>
        <w:r w:rsidRPr="00EF13CA" w:rsidDel="00FA2DAD">
          <w:rPr>
            <w:lang w:val="en-US"/>
          </w:rPr>
          <w:delText xml:space="preserve"> </w:delText>
        </w:r>
      </w:del>
      <w:r w:rsidRPr="00A2115E">
        <w:rPr>
          <w:i/>
          <w:lang w:val="en-US"/>
        </w:rPr>
        <w:t>ggpubr</w:t>
      </w:r>
      <w:r>
        <w:rPr>
          <w:lang w:val="en-US"/>
        </w:rPr>
        <w:t xml:space="preserve"> v0.</w:t>
      </w:r>
      <w:del w:id="826" w:author="Thomas Duflot" w:date="2024-11-13T21:42:00Z">
        <w:r w:rsidDel="00336C59">
          <w:rPr>
            <w:lang w:val="en-US"/>
          </w:rPr>
          <w:delText>5</w:delText>
        </w:r>
      </w:del>
      <w:ins w:id="827" w:author="Thomas Duflot" w:date="2024-11-13T21:42:00Z">
        <w:r w:rsidR="00336C59">
          <w:rPr>
            <w:lang w:val="en-US"/>
          </w:rPr>
          <w:t>6</w:t>
        </w:r>
      </w:ins>
      <w:r>
        <w:rPr>
          <w:lang w:val="en-US"/>
        </w:rPr>
        <w:t xml:space="preserve">.0, </w:t>
      </w:r>
      <w:r>
        <w:rPr>
          <w:lang w:val="en-US"/>
        </w:rPr>
        <w:fldChar w:fldCharType="begin"/>
      </w:r>
      <w:r w:rsidR="00073B83">
        <w:rPr>
          <w:lang w:val="en-US"/>
        </w:rPr>
        <w:instrText xml:space="preserve"> ADDIN ZOTERO_ITEM CSL_CITATION {"citationID":"DuJpxdaP","properties":{"formattedCitation":"(40)","plainCitation":"(40)","noteIndex":0},"citationItems":[{"id":37,"uris":["http://zotero.org/users/local/CULfEDKS/items/TAEHD36W"],"itemData":{"id":37,"type":"book","title":"ggpubr: 'ggplot2' Based Publication Ready Plots","URL":"https://CRAN.R-project.org/package=ggpubr","author":[{"family":"Kassambara","given":"Alboukadel"}],"issued":{"date-parts":[["2023"]]}}}],"schema":"https://github.com/citation-style-language/schema/raw/master/csl-citation.json"} </w:instrText>
      </w:r>
      <w:r>
        <w:rPr>
          <w:lang w:val="en-US"/>
        </w:rPr>
        <w:fldChar w:fldCharType="separate"/>
      </w:r>
      <w:r w:rsidR="00073B83" w:rsidRPr="00073B83">
        <w:rPr>
          <w:rFonts w:ascii="Calibri" w:hAnsi="Calibri" w:cs="Calibri"/>
        </w:rPr>
        <w:t>(40)</w:t>
      </w:r>
      <w:r>
        <w:rPr>
          <w:lang w:val="en-US"/>
        </w:rPr>
        <w:fldChar w:fldCharType="end"/>
      </w:r>
      <w:r>
        <w:rPr>
          <w:lang w:val="en-US"/>
        </w:rPr>
        <w:t xml:space="preserve"> </w:t>
      </w:r>
      <w:r w:rsidRPr="00A2115E">
        <w:rPr>
          <w:i/>
          <w:lang w:val="en-US"/>
        </w:rPr>
        <w:t>reshape2</w:t>
      </w:r>
      <w:r>
        <w:rPr>
          <w:lang w:val="en-US"/>
        </w:rPr>
        <w:t xml:space="preserve"> v1.4.4, </w:t>
      </w:r>
      <w:r>
        <w:rPr>
          <w:lang w:val="en-US"/>
        </w:rPr>
        <w:fldChar w:fldCharType="begin"/>
      </w:r>
      <w:r w:rsidR="00073B83">
        <w:rPr>
          <w:lang w:val="en-US"/>
        </w:rPr>
        <w:instrText xml:space="preserve"> ADDIN ZOTERO_ITEM CSL_CITATION {"citationID":"v8NZ9Iov","properties":{"formattedCitation":"(41)","plainCitation":"(41)","noteIndex":0},"citationItems":[{"id":39,"uris":["http://zotero.org/users/local/CULfEDKS/items/QJXNHDJD"],"itemData":{"id":39,"type":"article-journal","container-title":"Journal of Statistical Software","issue":"12","page":"1–20","title":"Reshaping Data with the reshape Package","volume":"21","author":[{"family":"Wickham","given":"Hadley"}],"issued":{"date-parts":[["2007"]]}}}],"schema":"https://github.com/citation-style-language/schema/raw/master/csl-citation.json"} </w:instrText>
      </w:r>
      <w:r>
        <w:rPr>
          <w:lang w:val="en-US"/>
        </w:rPr>
        <w:fldChar w:fldCharType="separate"/>
      </w:r>
      <w:r w:rsidR="00073B83" w:rsidRPr="00073B83">
        <w:rPr>
          <w:rFonts w:ascii="Calibri" w:hAnsi="Calibri" w:cs="Calibri"/>
        </w:rPr>
        <w:t>(41)</w:t>
      </w:r>
      <w:r>
        <w:rPr>
          <w:lang w:val="en-US"/>
        </w:rPr>
        <w:fldChar w:fldCharType="end"/>
      </w:r>
      <w:r w:rsidRPr="00EF13CA">
        <w:rPr>
          <w:lang w:val="en-US"/>
        </w:rPr>
        <w:t xml:space="preserve"> </w:t>
      </w:r>
      <w:del w:id="828" w:author="Thomas Duflot" w:date="2024-11-13T21:42:00Z">
        <w:r w:rsidRPr="00EF13CA" w:rsidDel="00336C59">
          <w:rPr>
            <w:lang w:val="en-US"/>
          </w:rPr>
          <w:delText xml:space="preserve">and </w:delText>
        </w:r>
      </w:del>
      <w:r w:rsidRPr="00A2115E">
        <w:rPr>
          <w:i/>
          <w:lang w:val="en-US"/>
        </w:rPr>
        <w:t>cowplot</w:t>
      </w:r>
      <w:r>
        <w:rPr>
          <w:lang w:val="en-US"/>
        </w:rPr>
        <w:t xml:space="preserve"> v1.1.</w:t>
      </w:r>
      <w:del w:id="829" w:author="Thomas Duflot" w:date="2024-11-13T21:42:00Z">
        <w:r w:rsidDel="00336C59">
          <w:rPr>
            <w:lang w:val="en-US"/>
          </w:rPr>
          <w:delText>1</w:delText>
        </w:r>
      </w:del>
      <w:ins w:id="830" w:author="Thomas Duflot" w:date="2024-11-13T21:42:00Z">
        <w:r w:rsidR="00336C59">
          <w:rPr>
            <w:lang w:val="en-US"/>
          </w:rPr>
          <w:t>3</w:t>
        </w:r>
      </w:ins>
      <w:del w:id="831" w:author="Thomas Duflot" w:date="2024-11-13T21:42:00Z">
        <w:r w:rsidDel="00336C59">
          <w:rPr>
            <w:lang w:val="en-US"/>
          </w:rPr>
          <w:delText xml:space="preserve">. </w:delText>
        </w:r>
      </w:del>
      <w:ins w:id="832" w:author="Thomas Duflot" w:date="2024-11-13T21:42:00Z">
        <w:r w:rsidR="00336C59">
          <w:rPr>
            <w:lang w:val="en-US"/>
          </w:rPr>
          <w:t xml:space="preserve">, </w:t>
        </w:r>
      </w:ins>
      <w:r>
        <w:rPr>
          <w:lang w:val="en-US"/>
        </w:rPr>
        <w:fldChar w:fldCharType="begin"/>
      </w:r>
      <w:r w:rsidR="00073B83">
        <w:rPr>
          <w:lang w:val="en-US"/>
        </w:rPr>
        <w:instrText xml:space="preserve"> ADDIN ZOTERO_ITEM CSL_CITATION {"citationID":"Y8YfWzWA","properties":{"formattedCitation":"(42)","plainCitation":"(42)","noteIndex":0},"citationItems":[{"id":40,"uris":["http://zotero.org/users/local/CULfEDKS/items/HKAP55XR"],"itemData":{"id":40,"type":"book","title":"cowplot: Streamlined Plot Theme and Plot Annotations for 'ggplot2'","URL":"https://CRAN.R-project.org/package=cowplot","author":[{"family":"Wilke","given":"Claus O."}],"issued":{"date-parts":[["2024"]]}}}],"schema":"https://github.com/citation-style-language/schema/raw/master/csl-citation.json"} </w:instrText>
      </w:r>
      <w:r>
        <w:rPr>
          <w:lang w:val="en-US"/>
        </w:rPr>
        <w:fldChar w:fldCharType="separate"/>
      </w:r>
      <w:r w:rsidR="00073B83" w:rsidRPr="00073B83">
        <w:rPr>
          <w:rFonts w:ascii="Calibri" w:hAnsi="Calibri" w:cs="Calibri"/>
        </w:rPr>
        <w:t>(42)</w:t>
      </w:r>
      <w:r>
        <w:rPr>
          <w:lang w:val="en-US"/>
        </w:rPr>
        <w:fldChar w:fldCharType="end"/>
      </w:r>
      <w:ins w:id="833" w:author="Thomas Duflot" w:date="2024-11-13T21:42:00Z">
        <w:r w:rsidR="00336C59">
          <w:rPr>
            <w:lang w:val="en-US"/>
          </w:rPr>
          <w:t xml:space="preserve"> </w:t>
        </w:r>
        <w:r w:rsidR="00336C59" w:rsidRPr="00073B83">
          <w:rPr>
            <w:i/>
            <w:lang w:val="en-US"/>
            <w:rPrChange w:id="834" w:author="Thomas Duflot" w:date="2024-11-14T09:28:00Z">
              <w:rPr>
                <w:lang w:val="en-US"/>
              </w:rPr>
            </w:rPrChange>
          </w:rPr>
          <w:t>forcats</w:t>
        </w:r>
        <w:r w:rsidR="00336C59">
          <w:rPr>
            <w:lang w:val="en-US"/>
          </w:rPr>
          <w:t xml:space="preserve"> v1.0.0,</w:t>
        </w:r>
      </w:ins>
      <w:ins w:id="835" w:author="Thomas Duflot" w:date="2024-11-14T09:24:00Z">
        <w:r w:rsidR="00FA2DAD">
          <w:rPr>
            <w:lang w:val="en-US"/>
          </w:rPr>
          <w:t xml:space="preserve"> </w:t>
        </w:r>
      </w:ins>
      <w:r w:rsidR="00FA2DAD">
        <w:rPr>
          <w:lang w:val="en-US"/>
        </w:rPr>
        <w:fldChar w:fldCharType="begin"/>
      </w:r>
      <w:r w:rsidR="00073B83">
        <w:rPr>
          <w:lang w:val="en-US"/>
        </w:rPr>
        <w:instrText xml:space="preserve"> ADDIN ZOTERO_ITEM CSL_CITATION {"citationID":"BENWbAFQ","properties":{"formattedCitation":"(43)","plainCitation":"(43)","noteIndex":0},"citationItems":[{"id":42,"uris":["http://zotero.org/users/local/CULfEDKS/items/E5PBELZY"],"itemData":{"id":42,"type":"book","title":"forcats: Tools for Working with Categorical Variables (Factors)","URL":"https://CRAN.R-project.org/package=forcats","author":[{"family":"Wickham","given":"Hadley"}],"issued":{"date-parts":[["2023"]]}}}],"schema":"https://github.com/citation-style-language/schema/raw/master/csl-citation.json"} </w:instrText>
      </w:r>
      <w:r w:rsidR="00FA2DAD">
        <w:rPr>
          <w:lang w:val="en-US"/>
        </w:rPr>
        <w:fldChar w:fldCharType="separate"/>
      </w:r>
      <w:r w:rsidR="00073B83" w:rsidRPr="00073B83">
        <w:rPr>
          <w:rFonts w:ascii="Calibri" w:hAnsi="Calibri" w:cs="Calibri"/>
        </w:rPr>
        <w:t>(43)</w:t>
      </w:r>
      <w:r w:rsidR="00FA2DAD">
        <w:rPr>
          <w:lang w:val="en-US"/>
        </w:rPr>
        <w:fldChar w:fldCharType="end"/>
      </w:r>
      <w:ins w:id="836" w:author="Thomas Duflot" w:date="2024-11-13T21:42:00Z">
        <w:r w:rsidR="00336C59">
          <w:rPr>
            <w:lang w:val="en-US"/>
          </w:rPr>
          <w:t xml:space="preserve"> </w:t>
        </w:r>
        <w:r w:rsidR="00336C59" w:rsidRPr="00073B83">
          <w:rPr>
            <w:i/>
            <w:lang w:val="en-US"/>
            <w:rPrChange w:id="837" w:author="Thomas Duflot" w:date="2024-11-14T09:28:00Z">
              <w:rPr>
                <w:lang w:val="en-US"/>
              </w:rPr>
            </w:rPrChange>
          </w:rPr>
          <w:t>dplyr</w:t>
        </w:r>
        <w:r w:rsidR="00336C59">
          <w:rPr>
            <w:lang w:val="en-US"/>
          </w:rPr>
          <w:t xml:space="preserve"> v1.1.4,</w:t>
        </w:r>
      </w:ins>
      <w:ins w:id="838" w:author="Thomas Duflot" w:date="2024-11-14T09:24:00Z">
        <w:r w:rsidR="00FA2DAD">
          <w:rPr>
            <w:lang w:val="en-US"/>
          </w:rPr>
          <w:t xml:space="preserve"> </w:t>
        </w:r>
      </w:ins>
      <w:r w:rsidR="00FA2DAD">
        <w:rPr>
          <w:lang w:val="en-US"/>
        </w:rPr>
        <w:fldChar w:fldCharType="begin"/>
      </w:r>
      <w:r w:rsidR="00073B83">
        <w:rPr>
          <w:lang w:val="en-US"/>
        </w:rPr>
        <w:instrText xml:space="preserve"> ADDIN ZOTERO_ITEM CSL_CITATION {"citationID":"5RVO18kK","properties":{"formattedCitation":"(44)","plainCitation":"(44)","noteIndex":0},"citationItems":[{"id":44,"uris":["http://zotero.org/users/local/CULfEDKS/items/L9AB2992"],"itemData":{"id":44,"type":"book","title":"dplyr: A Grammar of Data Manipulation","URL":"https://CRAN.R-project.org/package=dplyr","author":[{"family":"Wickham","given":"Hadley"},{"family":"François","given":"Romain"},{"family":"Henry","given":"Lionel"},{"family":"Müller","given":"Kirill"},{"family":"Vaughan","given":"Davis"}],"issued":{"date-parts":[["2023"]]}}}],"schema":"https://github.com/citation-style-language/schema/raw/master/csl-citation.json"} </w:instrText>
      </w:r>
      <w:r w:rsidR="00FA2DAD">
        <w:rPr>
          <w:lang w:val="en-US"/>
        </w:rPr>
        <w:fldChar w:fldCharType="separate"/>
      </w:r>
      <w:r w:rsidR="00073B83" w:rsidRPr="00073B83">
        <w:rPr>
          <w:rFonts w:ascii="Calibri" w:hAnsi="Calibri" w:cs="Calibri"/>
        </w:rPr>
        <w:t>(44)</w:t>
      </w:r>
      <w:r w:rsidR="00FA2DAD">
        <w:rPr>
          <w:lang w:val="en-US"/>
        </w:rPr>
        <w:fldChar w:fldCharType="end"/>
      </w:r>
      <w:ins w:id="839" w:author="Thomas Duflot" w:date="2024-11-13T21:42:00Z">
        <w:r w:rsidR="00336C59">
          <w:rPr>
            <w:lang w:val="en-US"/>
          </w:rPr>
          <w:t xml:space="preserve"> </w:t>
        </w:r>
        <w:r w:rsidR="00336C59" w:rsidRPr="00073B83">
          <w:rPr>
            <w:i/>
            <w:lang w:val="en-US"/>
            <w:rPrChange w:id="840" w:author="Thomas Duflot" w:date="2024-11-14T09:28:00Z">
              <w:rPr>
                <w:lang w:val="en-US"/>
              </w:rPr>
            </w:rPrChange>
          </w:rPr>
          <w:t>flextable</w:t>
        </w:r>
        <w:r w:rsidR="00336C59">
          <w:rPr>
            <w:lang w:val="en-US"/>
          </w:rPr>
          <w:t xml:space="preserve"> v0.9.6,</w:t>
        </w:r>
      </w:ins>
      <w:ins w:id="841" w:author="Thomas Duflot" w:date="2024-11-14T09:24:00Z">
        <w:r w:rsidR="00FA2DAD">
          <w:rPr>
            <w:lang w:val="en-US"/>
          </w:rPr>
          <w:t xml:space="preserve"> </w:t>
        </w:r>
      </w:ins>
      <w:r w:rsidR="00FA2DAD">
        <w:rPr>
          <w:lang w:val="en-US"/>
        </w:rPr>
        <w:fldChar w:fldCharType="begin"/>
      </w:r>
      <w:r w:rsidR="00073B83">
        <w:rPr>
          <w:lang w:val="en-US"/>
        </w:rPr>
        <w:instrText xml:space="preserve"> ADDIN ZOTERO_ITEM CSL_CITATION {"citationID":"bi9JOjE7","properties":{"formattedCitation":"(45)","plainCitation":"(45)","noteIndex":0},"citationItems":[{"id":46,"uris":["http://zotero.org/users/local/CULfEDKS/items/3HPFRI5D"],"itemData":{"id":46,"type":"book","title":"flextable: Functions for Tabular Reporting","URL":"https://CRAN.R-project.org/package=flextable","author":[{"family":"Gohel","given":"David"},{"family":"Skintzos","given":"Panagiotis"}],"issued":{"date-parts":[["2024"]]}}}],"schema":"https://github.com/citation-style-language/schema/raw/master/csl-citation.json"} </w:instrText>
      </w:r>
      <w:r w:rsidR="00FA2DAD">
        <w:rPr>
          <w:lang w:val="en-US"/>
        </w:rPr>
        <w:fldChar w:fldCharType="separate"/>
      </w:r>
      <w:r w:rsidR="00073B83" w:rsidRPr="00073B83">
        <w:rPr>
          <w:rFonts w:ascii="Calibri" w:hAnsi="Calibri" w:cs="Calibri"/>
        </w:rPr>
        <w:t>(45)</w:t>
      </w:r>
      <w:r w:rsidR="00FA2DAD">
        <w:rPr>
          <w:lang w:val="en-US"/>
        </w:rPr>
        <w:fldChar w:fldCharType="end"/>
      </w:r>
      <w:ins w:id="842" w:author="Thomas Duflot" w:date="2024-11-13T21:42:00Z">
        <w:r w:rsidR="00336C59">
          <w:rPr>
            <w:lang w:val="en-US"/>
          </w:rPr>
          <w:t xml:space="preserve"> </w:t>
        </w:r>
        <w:r w:rsidR="00336C59" w:rsidRPr="00073B83">
          <w:rPr>
            <w:i/>
            <w:lang w:val="en-US"/>
            <w:rPrChange w:id="843" w:author="Thomas Duflot" w:date="2024-11-14T09:28:00Z">
              <w:rPr>
                <w:lang w:val="en-US"/>
              </w:rPr>
            </w:rPrChange>
          </w:rPr>
          <w:t>gridExtra</w:t>
        </w:r>
        <w:r w:rsidR="00336C59">
          <w:rPr>
            <w:lang w:val="en-US"/>
          </w:rPr>
          <w:t xml:space="preserve"> v</w:t>
        </w:r>
      </w:ins>
      <w:ins w:id="844" w:author="Thomas Duflot" w:date="2024-11-13T21:43:00Z">
        <w:r w:rsidR="00336C59">
          <w:rPr>
            <w:lang w:val="en-US"/>
          </w:rPr>
          <w:t>2.3,</w:t>
        </w:r>
      </w:ins>
      <w:ins w:id="845" w:author="Thomas Duflot" w:date="2024-11-14T09:25:00Z">
        <w:r w:rsidR="00FA2DAD">
          <w:rPr>
            <w:lang w:val="en-US"/>
          </w:rPr>
          <w:t xml:space="preserve"> </w:t>
        </w:r>
      </w:ins>
      <w:r w:rsidR="00FA2DAD">
        <w:rPr>
          <w:lang w:val="en-US"/>
        </w:rPr>
        <w:fldChar w:fldCharType="begin"/>
      </w:r>
      <w:r w:rsidR="00073B83">
        <w:rPr>
          <w:lang w:val="en-US"/>
        </w:rPr>
        <w:instrText xml:space="preserve"> ADDIN ZOTERO_ITEM CSL_CITATION {"citationID":"8I5wRbwF","properties":{"formattedCitation":"(46)","plainCitation":"(46)","noteIndex":0},"citationItems":[{"id":48,"uris":["http://zotero.org/users/local/CULfEDKS/items/DV6S26FE"],"itemData":{"id":48,"type":"book","title":"gridExtra: Miscellaneous Functions for \"Grid\" Graphics","URL":"https://CRAN.R-project.org/package=gridExtra","author":[{"family":"Auguie","given":"Baptiste"}],"issued":{"date-parts":[["2017"]]}}}],"schema":"https://github.com/citation-style-language/schema/raw/master/csl-citation.json"} </w:instrText>
      </w:r>
      <w:r w:rsidR="00FA2DAD">
        <w:rPr>
          <w:lang w:val="en-US"/>
        </w:rPr>
        <w:fldChar w:fldCharType="separate"/>
      </w:r>
      <w:r w:rsidR="00073B83" w:rsidRPr="00073B83">
        <w:rPr>
          <w:rFonts w:ascii="Calibri" w:hAnsi="Calibri" w:cs="Calibri"/>
        </w:rPr>
        <w:t>(46)</w:t>
      </w:r>
      <w:r w:rsidR="00FA2DAD">
        <w:rPr>
          <w:lang w:val="en-US"/>
        </w:rPr>
        <w:fldChar w:fldCharType="end"/>
      </w:r>
      <w:ins w:id="846" w:author="Thomas Duflot" w:date="2024-11-13T21:43:00Z">
        <w:r w:rsidR="00336C59">
          <w:rPr>
            <w:lang w:val="en-US"/>
          </w:rPr>
          <w:t xml:space="preserve"> </w:t>
        </w:r>
        <w:r w:rsidR="00336C59" w:rsidRPr="00073B83">
          <w:rPr>
            <w:i/>
            <w:lang w:val="en-US"/>
            <w:rPrChange w:id="847" w:author="Thomas Duflot" w:date="2024-11-14T09:28:00Z">
              <w:rPr>
                <w:lang w:val="en-US"/>
              </w:rPr>
            </w:rPrChange>
          </w:rPr>
          <w:t>gt</w:t>
        </w:r>
        <w:r w:rsidR="00336C59">
          <w:rPr>
            <w:lang w:val="en-US"/>
          </w:rPr>
          <w:t xml:space="preserve"> v0.11.1,</w:t>
        </w:r>
      </w:ins>
      <w:ins w:id="848" w:author="Thomas Duflot" w:date="2024-11-14T09:25:00Z">
        <w:r w:rsidR="00FA2DAD">
          <w:rPr>
            <w:lang w:val="en-US"/>
          </w:rPr>
          <w:t xml:space="preserve"> </w:t>
        </w:r>
      </w:ins>
      <w:r w:rsidR="00FA2DAD">
        <w:rPr>
          <w:lang w:val="en-US"/>
        </w:rPr>
        <w:fldChar w:fldCharType="begin"/>
      </w:r>
      <w:r w:rsidR="00073B83">
        <w:rPr>
          <w:lang w:val="en-US"/>
        </w:rPr>
        <w:instrText xml:space="preserve"> ADDIN ZOTERO_ITEM CSL_CITATION {"citationID":"v3oy4R4E","properties":{"formattedCitation":"(47)","plainCitation":"(47)","noteIndex":0},"citationItems":[{"id":50,"uris":["http://zotero.org/users/local/CULfEDKS/items/6N4P8AJK"],"itemData":{"id":50,"type":"book","title":"gt: Easily Create Presentation-Ready Display Tables","URL":"https://CRAN.R-project.org/package=gt","author":[{"family":"Iannone","given":"Richard"},{"family":"Cheng","given":"Joe"},{"family":"Schloerke","given":"Barret"},{"family":"Hughes","given":"Ellis"},{"family":"Lauer","given":"Alexandra"},{"family":"Seo","given":"JooYoung"},{"family":"Brevoort","given":"Ken"},{"family":"Roy","given":"Olivier"}],"issued":{"date-parts":[["2024"]]}}}],"schema":"https://github.com/citation-style-language/schema/raw/master/csl-citation.json"} </w:instrText>
      </w:r>
      <w:r w:rsidR="00FA2DAD">
        <w:rPr>
          <w:lang w:val="en-US"/>
        </w:rPr>
        <w:fldChar w:fldCharType="separate"/>
      </w:r>
      <w:r w:rsidR="00073B83" w:rsidRPr="00073B83">
        <w:rPr>
          <w:rFonts w:ascii="Calibri" w:hAnsi="Calibri" w:cs="Calibri"/>
        </w:rPr>
        <w:t>(47)</w:t>
      </w:r>
      <w:r w:rsidR="00FA2DAD">
        <w:rPr>
          <w:lang w:val="en-US"/>
        </w:rPr>
        <w:fldChar w:fldCharType="end"/>
      </w:r>
      <w:ins w:id="849" w:author="Thomas Duflot" w:date="2024-11-13T21:43:00Z">
        <w:r w:rsidR="00336C59">
          <w:rPr>
            <w:lang w:val="en-US"/>
          </w:rPr>
          <w:t xml:space="preserve"> </w:t>
        </w:r>
        <w:r w:rsidR="00336C59" w:rsidRPr="00073B83">
          <w:rPr>
            <w:i/>
            <w:lang w:val="en-US"/>
            <w:rPrChange w:id="850" w:author="Thomas Duflot" w:date="2024-11-14T09:28:00Z">
              <w:rPr>
                <w:lang w:val="en-US"/>
              </w:rPr>
            </w:rPrChange>
          </w:rPr>
          <w:t>gtsummary</w:t>
        </w:r>
        <w:r w:rsidR="00336C59">
          <w:rPr>
            <w:lang w:val="en-US"/>
          </w:rPr>
          <w:t xml:space="preserve"> v2.0.3,</w:t>
        </w:r>
      </w:ins>
      <w:ins w:id="851" w:author="Thomas Duflot" w:date="2024-11-14T09:25:00Z">
        <w:r w:rsidR="00FA2DAD">
          <w:rPr>
            <w:lang w:val="en-US"/>
          </w:rPr>
          <w:t xml:space="preserve"> </w:t>
        </w:r>
      </w:ins>
      <w:r w:rsidR="00FA2DAD">
        <w:rPr>
          <w:lang w:val="en-US"/>
        </w:rPr>
        <w:fldChar w:fldCharType="begin"/>
      </w:r>
      <w:r w:rsidR="00073B83">
        <w:rPr>
          <w:lang w:val="en-US"/>
        </w:rPr>
        <w:instrText xml:space="preserve"> ADDIN ZOTERO_ITEM CSL_CITATION {"citationID":"VswmI2bF","properties":{"formattedCitation":"(48)","plainCitation":"(48)","noteIndex":0},"citationItems":[{"id":52,"uris":["http://zotero.org/users/local/CULfEDKS/items/23QDDBNM"],"itemData":{"id":52,"type":"article-journal","container-title":"The R Journal","DOI":"10.32614/RJ-2021-053","issue":"1","page":"570-580","title":"Reproducible Summary Tables with the gtsummary Package","volume":"13","author":[{"family":"Sjoberg","given":"Daniel D."},{"family":"Whiting","given":"Karissa"},{"family":"Curry","given":"Michael"},{"family":"Lavery","given":"Jessica A."},{"family":"Larmarange","given":"Joseph"}],"issued":{"date-parts":[["2021"]]}}}],"schema":"https://github.com/citation-style-language/schema/raw/master/csl-citation.json"} </w:instrText>
      </w:r>
      <w:r w:rsidR="00FA2DAD">
        <w:rPr>
          <w:lang w:val="en-US"/>
        </w:rPr>
        <w:fldChar w:fldCharType="separate"/>
      </w:r>
      <w:r w:rsidR="00073B83" w:rsidRPr="00073B83">
        <w:rPr>
          <w:rFonts w:ascii="Calibri" w:hAnsi="Calibri" w:cs="Calibri"/>
        </w:rPr>
        <w:t>(48)</w:t>
      </w:r>
      <w:r w:rsidR="00FA2DAD">
        <w:rPr>
          <w:lang w:val="en-US"/>
        </w:rPr>
        <w:fldChar w:fldCharType="end"/>
      </w:r>
      <w:ins w:id="852" w:author="Thomas Duflot" w:date="2024-11-13T21:43:00Z">
        <w:r w:rsidR="00336C59">
          <w:rPr>
            <w:lang w:val="en-US"/>
          </w:rPr>
          <w:t xml:space="preserve"> </w:t>
        </w:r>
        <w:r w:rsidR="00336C59" w:rsidRPr="00073B83">
          <w:rPr>
            <w:i/>
            <w:lang w:val="en-US"/>
            <w:rPrChange w:id="853" w:author="Thomas Duflot" w:date="2024-11-14T09:28:00Z">
              <w:rPr>
                <w:lang w:val="en-US"/>
              </w:rPr>
            </w:rPrChange>
          </w:rPr>
          <w:t>officer</w:t>
        </w:r>
        <w:r w:rsidR="00336C59">
          <w:rPr>
            <w:lang w:val="en-US"/>
          </w:rPr>
          <w:t xml:space="preserve"> v0.6.6,</w:t>
        </w:r>
      </w:ins>
      <w:ins w:id="854" w:author="Thomas Duflot" w:date="2024-11-14T09:25:00Z">
        <w:r w:rsidR="00FA2DAD">
          <w:rPr>
            <w:lang w:val="en-US"/>
          </w:rPr>
          <w:t xml:space="preserve"> </w:t>
        </w:r>
      </w:ins>
      <w:r w:rsidR="00FA2DAD">
        <w:rPr>
          <w:lang w:val="en-US"/>
        </w:rPr>
        <w:fldChar w:fldCharType="begin"/>
      </w:r>
      <w:r w:rsidR="00073B83">
        <w:rPr>
          <w:lang w:val="en-US"/>
        </w:rPr>
        <w:instrText xml:space="preserve"> ADDIN ZOTERO_ITEM CSL_CITATION {"citationID":"V07IyFH2","properties":{"formattedCitation":"(49)","plainCitation":"(49)","noteIndex":0},"citationItems":[{"id":53,"uris":["http://zotero.org/users/local/CULfEDKS/items/SF43TICQ"],"itemData":{"id":53,"type":"book","title":"officer: Manipulation of Microsoft Word and PowerPoint Documents","URL":"https://CRAN.R-project.org/package=officer","author":[{"family":"Gohel","given":"David"},{"family":"Moog","given":"Stefan"}],"issued":{"date-parts":[["2024"]]}}}],"schema":"https://github.com/citation-style-language/schema/raw/master/csl-citation.json"} </w:instrText>
      </w:r>
      <w:r w:rsidR="00FA2DAD">
        <w:rPr>
          <w:lang w:val="en-US"/>
        </w:rPr>
        <w:fldChar w:fldCharType="separate"/>
      </w:r>
      <w:r w:rsidR="00073B83" w:rsidRPr="00073B83">
        <w:rPr>
          <w:rFonts w:ascii="Calibri" w:hAnsi="Calibri" w:cs="Calibri"/>
        </w:rPr>
        <w:t>(49)</w:t>
      </w:r>
      <w:r w:rsidR="00FA2DAD">
        <w:rPr>
          <w:lang w:val="en-US"/>
        </w:rPr>
        <w:fldChar w:fldCharType="end"/>
      </w:r>
      <w:ins w:id="855" w:author="Thomas Duflot" w:date="2024-11-13T21:43:00Z">
        <w:r w:rsidR="00336C59">
          <w:rPr>
            <w:lang w:val="en-US"/>
          </w:rPr>
          <w:t xml:space="preserve"> </w:t>
        </w:r>
        <w:r w:rsidR="00336C59" w:rsidRPr="00073B83">
          <w:rPr>
            <w:i/>
            <w:lang w:val="en-US"/>
            <w:rPrChange w:id="856" w:author="Thomas Duflot" w:date="2024-11-14T09:28:00Z">
              <w:rPr>
                <w:lang w:val="en-US"/>
              </w:rPr>
            </w:rPrChange>
          </w:rPr>
          <w:t>ggcorrplot</w:t>
        </w:r>
        <w:r w:rsidR="00336C59">
          <w:rPr>
            <w:lang w:val="en-US"/>
          </w:rPr>
          <w:t xml:space="preserve"> v0.1.4.1,</w:t>
        </w:r>
      </w:ins>
      <w:ins w:id="857" w:author="Thomas Duflot" w:date="2024-11-14T09:25:00Z">
        <w:r w:rsidR="00FA2DAD">
          <w:rPr>
            <w:lang w:val="en-US"/>
          </w:rPr>
          <w:t xml:space="preserve"> </w:t>
        </w:r>
      </w:ins>
      <w:r w:rsidR="00FA2DAD">
        <w:rPr>
          <w:lang w:val="en-US"/>
        </w:rPr>
        <w:fldChar w:fldCharType="begin"/>
      </w:r>
      <w:r w:rsidR="00073B83">
        <w:rPr>
          <w:lang w:val="en-US"/>
        </w:rPr>
        <w:instrText xml:space="preserve"> ADDIN ZOTERO_ITEM CSL_CITATION {"citationID":"hE4ONchH","properties":{"formattedCitation":"(50)","plainCitation":"(50)","noteIndex":0},"citationItems":[{"id":57,"uris":["http://zotero.org/users/local/CULfEDKS/items/29JR6MJH"],"itemData":{"id":57,"type":"book","title":"ggcorrplot: Visualization of a Correlation Matrix using 'ggplot2'","URL":"https://CRAN.R-project.org/package=ggcorrplot","author":[{"family":"Kassambara","given":"Alboukadel"}],"issued":{"date-parts":[["2023"]]}}}],"schema":"https://github.com/citation-style-language/schema/raw/master/csl-citation.json"} </w:instrText>
      </w:r>
      <w:r w:rsidR="00FA2DAD">
        <w:rPr>
          <w:lang w:val="en-US"/>
        </w:rPr>
        <w:fldChar w:fldCharType="separate"/>
      </w:r>
      <w:r w:rsidR="00073B83" w:rsidRPr="00073B83">
        <w:rPr>
          <w:rFonts w:ascii="Calibri" w:hAnsi="Calibri" w:cs="Calibri"/>
        </w:rPr>
        <w:t>(50)</w:t>
      </w:r>
      <w:r w:rsidR="00FA2DAD">
        <w:rPr>
          <w:lang w:val="en-US"/>
        </w:rPr>
        <w:fldChar w:fldCharType="end"/>
      </w:r>
      <w:ins w:id="858" w:author="Thomas Duflot" w:date="2024-11-13T21:43:00Z">
        <w:r w:rsidR="00336C59">
          <w:rPr>
            <w:lang w:val="en-US"/>
          </w:rPr>
          <w:t xml:space="preserve"> </w:t>
        </w:r>
        <w:r w:rsidR="00336C59" w:rsidRPr="00073B83">
          <w:rPr>
            <w:i/>
            <w:lang w:val="en-US"/>
            <w:rPrChange w:id="859" w:author="Thomas Duflot" w:date="2024-11-14T09:28:00Z">
              <w:rPr>
                <w:lang w:val="en-US"/>
              </w:rPr>
            </w:rPrChange>
          </w:rPr>
          <w:t>exact2x2</w:t>
        </w:r>
        <w:r w:rsidR="00336C59">
          <w:rPr>
            <w:lang w:val="en-US"/>
          </w:rPr>
          <w:t xml:space="preserve"> v1.6.9,</w:t>
        </w:r>
      </w:ins>
      <w:r w:rsidR="00073B83">
        <w:rPr>
          <w:lang w:val="en-US"/>
        </w:rPr>
        <w:t xml:space="preserve"> </w:t>
      </w:r>
      <w:r w:rsidR="00073B83">
        <w:rPr>
          <w:lang w:val="en-US"/>
        </w:rPr>
        <w:fldChar w:fldCharType="begin"/>
      </w:r>
      <w:r w:rsidR="00073B83">
        <w:rPr>
          <w:lang w:val="en-US"/>
        </w:rPr>
        <w:instrText xml:space="preserve"> ADDIN ZOTERO_ITEM CSL_CITATION {"citationID":"1IWIbMKA","properties":{"formattedCitation":"(51)","plainCitation":"(51)","noteIndex":0},"citationItems":[{"id":59,"uris":["http://zotero.org/users/local/CULfEDKS/items/EJ22HZ7W"],"itemData":{"id":59,"type":"article-journal","container-title":"Biostatistics","issue":"2","page":"373–374","title":"Confidence intervals that match Fisher's exact or Blaker's exact tests","volume":"11","author":[{"family":"Fay","given":"Michael P."}],"issued":{"date-parts":[["2010"]]}}}],"schema":"https://github.com/citation-style-language/schema/raw/master/csl-citation.json"} </w:instrText>
      </w:r>
      <w:r w:rsidR="00073B83">
        <w:rPr>
          <w:lang w:val="en-US"/>
        </w:rPr>
        <w:fldChar w:fldCharType="separate"/>
      </w:r>
      <w:r w:rsidR="00073B83" w:rsidRPr="00073B83">
        <w:rPr>
          <w:rFonts w:ascii="Calibri" w:hAnsi="Calibri" w:cs="Calibri"/>
        </w:rPr>
        <w:t>(51)</w:t>
      </w:r>
      <w:r w:rsidR="00073B83">
        <w:rPr>
          <w:lang w:val="en-US"/>
        </w:rPr>
        <w:fldChar w:fldCharType="end"/>
      </w:r>
      <w:r w:rsidR="00073B83">
        <w:rPr>
          <w:lang w:val="en-US"/>
        </w:rPr>
        <w:t xml:space="preserve"> </w:t>
      </w:r>
      <w:ins w:id="860" w:author="Thomas Duflot" w:date="2024-11-13T21:43:00Z">
        <w:r w:rsidR="00336C59" w:rsidRPr="00073B83">
          <w:rPr>
            <w:i/>
            <w:lang w:val="en-US"/>
            <w:rPrChange w:id="861" w:author="Thomas Duflot" w:date="2024-11-14T09:28:00Z">
              <w:rPr>
                <w:lang w:val="en-US"/>
              </w:rPr>
            </w:rPrChange>
          </w:rPr>
          <w:t>lmerTest</w:t>
        </w:r>
        <w:r w:rsidR="00336C59">
          <w:rPr>
            <w:lang w:val="en-US"/>
          </w:rPr>
          <w:t xml:space="preserve"> v3.1.3</w:t>
        </w:r>
      </w:ins>
      <w:ins w:id="862" w:author="Thomas Duflot" w:date="2024-11-13T21:54:00Z">
        <w:r w:rsidR="00C16F1D">
          <w:rPr>
            <w:lang w:val="en-US"/>
          </w:rPr>
          <w:t xml:space="preserve">, </w:t>
        </w:r>
      </w:ins>
      <w:r w:rsidR="00073B83">
        <w:rPr>
          <w:lang w:val="en-US"/>
        </w:rPr>
        <w:fldChar w:fldCharType="begin"/>
      </w:r>
      <w:r w:rsidR="00073B83">
        <w:rPr>
          <w:lang w:val="en-US"/>
        </w:rPr>
        <w:instrText xml:space="preserve"> ADDIN ZOTERO_ITEM CSL_CITATION {"citationID":"tbcVo3lz","properties":{"formattedCitation":"(52)","plainCitation":"(52)","noteIndex":0},"citationItems":[{"id":64,"uris":["http://zotero.org/users/local/CULfEDKS/items/7MVZWM9J"],"itemData":{"id":64,"type":"article-journal","container-title":"Journal of Statistical Software","DOI":"10.18637/jss.v082.i13","issue":"13","page":"1–26","title":"lmerTest Package: Tests in Linear Mixed Effects Models","volume":"82","author":[{"family":"Kuznetsova","given":"Alexandra"},{"family":"Brockhoff","given":"Per B."},{"family":"Christensen","given":"Rune H. B."}],"issued":{"date-parts":[["2017"]]}}}],"schema":"https://github.com/citation-style-language/schema/raw/master/csl-citation.json"} </w:instrText>
      </w:r>
      <w:r w:rsidR="00073B83">
        <w:rPr>
          <w:lang w:val="en-US"/>
        </w:rPr>
        <w:fldChar w:fldCharType="separate"/>
      </w:r>
      <w:r w:rsidR="00073B83" w:rsidRPr="00073B83">
        <w:rPr>
          <w:rFonts w:ascii="Calibri" w:hAnsi="Calibri" w:cs="Calibri"/>
        </w:rPr>
        <w:t>(52)</w:t>
      </w:r>
      <w:r w:rsidR="00073B83">
        <w:rPr>
          <w:lang w:val="en-US"/>
        </w:rPr>
        <w:fldChar w:fldCharType="end"/>
      </w:r>
      <w:ins w:id="863" w:author="Thomas Duflot" w:date="2024-11-14T09:27:00Z">
        <w:r w:rsidR="00073B83">
          <w:rPr>
            <w:lang w:val="en-US"/>
          </w:rPr>
          <w:t xml:space="preserve"> </w:t>
        </w:r>
      </w:ins>
      <w:ins w:id="864" w:author="Thomas Duflot" w:date="2024-11-13T21:54:00Z">
        <w:r w:rsidR="00C16F1D" w:rsidRPr="00073B83">
          <w:rPr>
            <w:i/>
            <w:lang w:val="en-US"/>
            <w:rPrChange w:id="865" w:author="Thomas Duflot" w:date="2024-11-14T09:28:00Z">
              <w:rPr>
                <w:lang w:val="en-US"/>
              </w:rPr>
            </w:rPrChange>
          </w:rPr>
          <w:t>RColorBrewer</w:t>
        </w:r>
        <w:r w:rsidR="00C16F1D">
          <w:rPr>
            <w:lang w:val="en-US"/>
          </w:rPr>
          <w:t xml:space="preserve"> v1.1.3</w:t>
        </w:r>
      </w:ins>
      <w:ins w:id="866" w:author="Thomas Duflot" w:date="2024-11-14T09:27:00Z">
        <w:r w:rsidR="00073B83">
          <w:rPr>
            <w:lang w:val="en-US"/>
          </w:rPr>
          <w:t xml:space="preserve"> </w:t>
        </w:r>
      </w:ins>
      <w:r w:rsidR="00073B83">
        <w:rPr>
          <w:lang w:val="en-US"/>
        </w:rPr>
        <w:fldChar w:fldCharType="begin"/>
      </w:r>
      <w:r w:rsidR="00073B83">
        <w:rPr>
          <w:lang w:val="en-US"/>
        </w:rPr>
        <w:instrText xml:space="preserve"> ADDIN ZOTERO_ITEM CSL_CITATION {"citationID":"Nv20Jewd","properties":{"formattedCitation":"(53)","plainCitation":"(53)","noteIndex":0},"citationItems":[{"id":55,"uris":["http://zotero.org/users/local/CULfEDKS/items/FK37AYNU"],"itemData":{"id":55,"type":"book","title":"RColorBrewer: ColorBrewer Palettes","URL":"https://CRAN.R-project.org/package=RColorBrewer","author":[{"family":"Neuwirth","given":"Erich"}],"issued":{"date-parts":[["2022"]]}}}],"schema":"https://github.com/citation-style-language/schema/raw/master/csl-citation.json"} </w:instrText>
      </w:r>
      <w:r w:rsidR="00073B83">
        <w:rPr>
          <w:lang w:val="en-US"/>
        </w:rPr>
        <w:fldChar w:fldCharType="separate"/>
      </w:r>
      <w:r w:rsidR="00073B83" w:rsidRPr="00073B83">
        <w:rPr>
          <w:rFonts w:ascii="Calibri" w:hAnsi="Calibri" w:cs="Calibri"/>
        </w:rPr>
        <w:t>(53)</w:t>
      </w:r>
      <w:r w:rsidR="00073B83">
        <w:rPr>
          <w:lang w:val="en-US"/>
        </w:rPr>
        <w:fldChar w:fldCharType="end"/>
      </w:r>
      <w:ins w:id="867" w:author="Thomas Duflot" w:date="2024-11-13T21:44:00Z">
        <w:r w:rsidR="00336C59">
          <w:rPr>
            <w:lang w:val="en-US"/>
          </w:rPr>
          <w:t xml:space="preserve"> and </w:t>
        </w:r>
        <w:r w:rsidR="00336C59" w:rsidRPr="00073B83">
          <w:rPr>
            <w:i/>
            <w:lang w:val="en-US"/>
            <w:rPrChange w:id="868" w:author="Thomas Duflot" w:date="2024-11-14T09:29:00Z">
              <w:rPr>
                <w:lang w:val="en-US"/>
              </w:rPr>
            </w:rPrChange>
          </w:rPr>
          <w:t>multcomp</w:t>
        </w:r>
        <w:r w:rsidR="00336C59">
          <w:rPr>
            <w:lang w:val="en-US"/>
          </w:rPr>
          <w:t xml:space="preserve"> v1.4.26.</w:t>
        </w:r>
      </w:ins>
      <w:ins w:id="869" w:author="Thomas Duflot" w:date="2024-11-14T09:27:00Z">
        <w:r w:rsidR="00073B83">
          <w:rPr>
            <w:lang w:val="en-US"/>
          </w:rPr>
          <w:t xml:space="preserve"> </w:t>
        </w:r>
      </w:ins>
      <w:r w:rsidR="00073B83">
        <w:rPr>
          <w:lang w:val="en-US"/>
        </w:rPr>
        <w:fldChar w:fldCharType="begin"/>
      </w:r>
      <w:r w:rsidR="00073B83">
        <w:rPr>
          <w:lang w:val="en-US"/>
        </w:rPr>
        <w:instrText xml:space="preserve"> ADDIN ZOTERO_ITEM CSL_CITATION {"citationID":"5wQmiCyk","properties":{"formattedCitation":"(54)","plainCitation":"(54)","noteIndex":0},"citationItems":[{"id":65,"uris":["http://zotero.org/users/local/CULfEDKS/items/K6Y858VK"],"itemData":{"id":65,"type":"article-journal","container-title":"Biometrical Journal","issue":"3","page":"346–363","title":"Simultaneous Inference in General Parametric Models","volume":"50","author":[{"family":"Hothorn","given":"Torsten"},{"family":"Bretz","given":"Frank"},{"family":"Westfall","given":"Peter"}],"issued":{"date-parts":[["2008"]]}}}],"schema":"https://github.com/citation-style-language/schema/raw/master/csl-citation.json"} </w:instrText>
      </w:r>
      <w:r w:rsidR="00073B83">
        <w:rPr>
          <w:lang w:val="en-US"/>
        </w:rPr>
        <w:fldChar w:fldCharType="separate"/>
      </w:r>
      <w:r w:rsidR="00073B83" w:rsidRPr="00073B83">
        <w:rPr>
          <w:rFonts w:ascii="Calibri" w:hAnsi="Calibri" w:cs="Calibri"/>
        </w:rPr>
        <w:t>(54)</w:t>
      </w:r>
      <w:r w:rsidR="00073B83">
        <w:rPr>
          <w:lang w:val="en-US"/>
        </w:rPr>
        <w:fldChar w:fldCharType="end"/>
      </w:r>
    </w:p>
    <w:p w14:paraId="345FC6A6" w14:textId="77777777" w:rsidR="004A7CA4" w:rsidRDefault="004A7CA4" w:rsidP="004A7CA4">
      <w:pPr>
        <w:spacing w:line="480" w:lineRule="auto"/>
        <w:ind w:firstLine="708"/>
        <w:jc w:val="both"/>
        <w:rPr>
          <w:lang w:val="en-US"/>
        </w:rPr>
      </w:pPr>
      <w:r w:rsidRPr="00654123">
        <w:rPr>
          <w:lang w:val="en-US"/>
        </w:rPr>
        <w:t xml:space="preserve">Concerning patient and sample-related variables, continuous and categorical variables were presented as medians with the interquartile range (IQR) </w:t>
      </w:r>
      <w:r>
        <w:rPr>
          <w:lang w:val="en-US"/>
        </w:rPr>
        <w:t>and n</w:t>
      </w:r>
      <w:r w:rsidRPr="00654123">
        <w:rPr>
          <w:lang w:val="en-US"/>
        </w:rPr>
        <w:t xml:space="preserve"> (%) respectively, </w:t>
      </w:r>
      <w:r>
        <w:rPr>
          <w:lang w:val="en-US"/>
        </w:rPr>
        <w:t>where</w:t>
      </w:r>
      <w:r w:rsidRPr="00654123">
        <w:rPr>
          <w:lang w:val="en-US"/>
        </w:rPr>
        <w:t xml:space="preserve"> "n" corresponds to the number of non-missing observations.</w:t>
      </w:r>
    </w:p>
    <w:p w14:paraId="59548AC5" w14:textId="0ADE55DE" w:rsidR="004A7CA4" w:rsidRDefault="004A7CA4" w:rsidP="004A7CA4">
      <w:pPr>
        <w:spacing w:line="480" w:lineRule="auto"/>
        <w:ind w:firstLine="708"/>
        <w:jc w:val="both"/>
        <w:rPr>
          <w:lang w:val="en-US"/>
        </w:rPr>
      </w:pPr>
      <w:r w:rsidRPr="00654123">
        <w:rPr>
          <w:lang w:val="en-US"/>
        </w:rPr>
        <w:t>Predictors of CEF</w:t>
      </w:r>
      <w:r w:rsidRPr="00656843">
        <w:rPr>
          <w:vertAlign w:val="subscript"/>
          <w:lang w:val="en-US"/>
          <w:rPrChange w:id="870" w:author="Thomas Duflot" w:date="2024-11-13T18:49:00Z">
            <w:rPr>
              <w:lang w:val="en-US"/>
            </w:rPr>
          </w:rPrChange>
        </w:rPr>
        <w:t>t</w:t>
      </w:r>
      <w:ins w:id="871" w:author="Thomas Duflot" w:date="2024-11-13T18:49:00Z">
        <w:r w:rsidR="00656843" w:rsidRPr="00656843">
          <w:rPr>
            <w:vertAlign w:val="subscript"/>
            <w:lang w:val="en-US"/>
            <w:rPrChange w:id="872" w:author="Thomas Duflot" w:date="2024-11-13T18:49:00Z">
              <w:rPr>
                <w:lang w:val="en-US"/>
              </w:rPr>
            </w:rPrChange>
          </w:rPr>
          <w:t>ot</w:t>
        </w:r>
      </w:ins>
      <w:r w:rsidRPr="00654123">
        <w:rPr>
          <w:lang w:val="en-US"/>
        </w:rPr>
        <w:t xml:space="preserve"> trough concentration were examined through linear mixed effects models using Satterthwaite's degrees of freedom for p-value computation, considering multiple measurements for the same patient. Subsequently, all predictors with a p-value &lt; 0.05 were integrated into a full model. Irrelevant variables were eliminated from the full model using backward variable selection, guided by the Akaike Info</w:t>
      </w:r>
      <w:r>
        <w:rPr>
          <w:lang w:val="en-US"/>
        </w:rPr>
        <w:t>rmation Criterion.</w:t>
      </w:r>
    </w:p>
    <w:p w14:paraId="1B5C97D0" w14:textId="65A81652" w:rsidR="004A7CA4" w:rsidRDefault="004A7CA4" w:rsidP="004A7CA4">
      <w:pPr>
        <w:spacing w:line="480" w:lineRule="auto"/>
        <w:ind w:firstLine="708"/>
        <w:jc w:val="both"/>
        <w:rPr>
          <w:lang w:val="en-US"/>
        </w:rPr>
      </w:pPr>
      <w:r w:rsidRPr="00654123">
        <w:rPr>
          <w:lang w:val="en-US"/>
        </w:rPr>
        <w:t xml:space="preserve">Analysis of variance (ANOVA), followed by Tukey's </w:t>
      </w:r>
      <w:del w:id="873" w:author="Thomas Duflot" w:date="2024-11-13T18:50:00Z">
        <w:r w:rsidRPr="00654123" w:rsidDel="00656843">
          <w:rPr>
            <w:lang w:val="en-US"/>
          </w:rPr>
          <w:delText xml:space="preserve">honestly </w:delText>
        </w:r>
      </w:del>
      <w:ins w:id="874" w:author="Thomas Duflot" w:date="2024-11-13T18:50:00Z">
        <w:r w:rsidR="00656843">
          <w:rPr>
            <w:lang w:val="en-US"/>
          </w:rPr>
          <w:t>H</w:t>
        </w:r>
        <w:r w:rsidR="00656843" w:rsidRPr="00654123">
          <w:rPr>
            <w:lang w:val="en-US"/>
          </w:rPr>
          <w:t xml:space="preserve">onestly </w:t>
        </w:r>
      </w:ins>
      <w:del w:id="875" w:author="Thomas Duflot" w:date="2024-11-13T18:50:00Z">
        <w:r w:rsidRPr="00654123" w:rsidDel="00656843">
          <w:rPr>
            <w:lang w:val="en-US"/>
          </w:rPr>
          <w:delText xml:space="preserve">significant </w:delText>
        </w:r>
      </w:del>
      <w:ins w:id="876" w:author="Thomas Duflot" w:date="2024-11-13T18:50:00Z">
        <w:r w:rsidR="00656843">
          <w:rPr>
            <w:lang w:val="en-US"/>
          </w:rPr>
          <w:t>S</w:t>
        </w:r>
        <w:r w:rsidR="00656843" w:rsidRPr="00654123">
          <w:rPr>
            <w:lang w:val="en-US"/>
          </w:rPr>
          <w:t xml:space="preserve">ignificant </w:t>
        </w:r>
      </w:ins>
      <w:del w:id="877" w:author="Thomas Duflot" w:date="2024-11-13T18:50:00Z">
        <w:r w:rsidRPr="00654123" w:rsidDel="00656843">
          <w:rPr>
            <w:lang w:val="en-US"/>
          </w:rPr>
          <w:delText xml:space="preserve">difference </w:delText>
        </w:r>
      </w:del>
      <w:ins w:id="878" w:author="Thomas Duflot" w:date="2024-11-13T18:50:00Z">
        <w:r w:rsidR="00656843">
          <w:rPr>
            <w:lang w:val="en-US"/>
          </w:rPr>
          <w:t>D</w:t>
        </w:r>
        <w:r w:rsidR="00656843" w:rsidRPr="00654123">
          <w:rPr>
            <w:lang w:val="en-US"/>
          </w:rPr>
          <w:t>ifference</w:t>
        </w:r>
        <w:r w:rsidR="00656843">
          <w:rPr>
            <w:lang w:val="en-US"/>
          </w:rPr>
          <w:t>s</w:t>
        </w:r>
        <w:r w:rsidR="00656843" w:rsidRPr="00654123">
          <w:rPr>
            <w:lang w:val="en-US"/>
          </w:rPr>
          <w:t xml:space="preserve"> </w:t>
        </w:r>
      </w:ins>
      <w:r w:rsidRPr="00654123">
        <w:rPr>
          <w:lang w:val="en-US"/>
        </w:rPr>
        <w:t>method for post hoc pairwise comparison, was conducted to assess the impact of the</w:t>
      </w:r>
      <w:r>
        <w:rPr>
          <w:lang w:val="en-US"/>
        </w:rPr>
        <w:t xml:space="preserve"> main</w:t>
      </w:r>
      <w:r w:rsidRPr="00654123">
        <w:rPr>
          <w:lang w:val="en-US"/>
        </w:rPr>
        <w:t xml:space="preserve"> ceftriaxone dosing regimen on </w:t>
      </w:r>
      <w:ins w:id="879" w:author="Thomas Duflot" w:date="2024-11-13T18:50:00Z">
        <w:r w:rsidR="00656843" w:rsidRPr="00654123">
          <w:rPr>
            <w:lang w:val="en-US"/>
          </w:rPr>
          <w:t>CEF</w:t>
        </w:r>
        <w:r w:rsidR="00656843" w:rsidRPr="008035F0">
          <w:rPr>
            <w:vertAlign w:val="subscript"/>
            <w:lang w:val="en-US"/>
          </w:rPr>
          <w:t>tot</w:t>
        </w:r>
        <w:r w:rsidR="00656843" w:rsidRPr="00654123" w:rsidDel="00656843">
          <w:rPr>
            <w:lang w:val="en-US"/>
          </w:rPr>
          <w:t xml:space="preserve"> </w:t>
        </w:r>
      </w:ins>
      <w:del w:id="880" w:author="Thomas Duflot" w:date="2024-11-13T18:50:00Z">
        <w:r w:rsidRPr="00654123" w:rsidDel="00656843">
          <w:rPr>
            <w:lang w:val="en-US"/>
          </w:rPr>
          <w:delText xml:space="preserve">CEFt </w:delText>
        </w:r>
      </w:del>
      <w:r w:rsidRPr="00654123">
        <w:rPr>
          <w:lang w:val="en-US"/>
        </w:rPr>
        <w:t>trough concentrations.</w:t>
      </w:r>
      <w:r>
        <w:rPr>
          <w:lang w:val="en-US"/>
        </w:rPr>
        <w:t xml:space="preserve"> </w:t>
      </w:r>
      <w:r w:rsidRPr="00654123">
        <w:rPr>
          <w:lang w:val="en-US"/>
        </w:rPr>
        <w:t>PTA was then calculated for each model, stratified by dosing regimen, across various minimum inhibitory concentration (MIC) values</w:t>
      </w:r>
      <w:r>
        <w:rPr>
          <w:lang w:val="en-US"/>
        </w:rPr>
        <w:t xml:space="preserve"> ranging from 0.125 to 32 mg/L.</w:t>
      </w:r>
    </w:p>
    <w:p w14:paraId="4A38BDC9" w14:textId="75F7C400" w:rsidR="004A7CA4" w:rsidRPr="007E1EDE" w:rsidDel="0014588A" w:rsidRDefault="004A7CA4" w:rsidP="004A7CA4">
      <w:pPr>
        <w:spacing w:line="480" w:lineRule="auto"/>
        <w:ind w:firstLine="708"/>
        <w:jc w:val="both"/>
        <w:rPr>
          <w:del w:id="881" w:author="Thomas Duflot" w:date="2024-11-13T21:44:00Z"/>
          <w:lang w:val="en-US"/>
        </w:rPr>
      </w:pPr>
      <w:del w:id="882" w:author="Thomas Duflot" w:date="2024-11-13T21:44:00Z">
        <w:r w:rsidRPr="005F3A5D" w:rsidDel="0014588A">
          <w:rPr>
            <w:lang w:val="en-US"/>
          </w:rPr>
          <w:delText>Statistical analys</w:delText>
        </w:r>
        <w:r w:rsidDel="0014588A">
          <w:rPr>
            <w:lang w:val="en-US"/>
          </w:rPr>
          <w:delText>e</w:delText>
        </w:r>
        <w:r w:rsidRPr="005F3A5D" w:rsidDel="0014588A">
          <w:rPr>
            <w:lang w:val="en-US"/>
          </w:rPr>
          <w:delText xml:space="preserve">s and graphs </w:delText>
        </w:r>
        <w:r w:rsidDel="0014588A">
          <w:rPr>
            <w:lang w:val="en-US"/>
          </w:rPr>
          <w:delText xml:space="preserve">for the retrospective analysis </w:delText>
        </w:r>
        <w:r w:rsidRPr="005F3A5D" w:rsidDel="0014588A">
          <w:rPr>
            <w:lang w:val="en-US"/>
          </w:rPr>
          <w:delText>were performed using R</w:delText>
        </w:r>
        <w:r w:rsidDel="0014588A">
          <w:rPr>
            <w:lang w:val="en-US"/>
          </w:rPr>
          <w:delText xml:space="preserve"> v4.2.2, </w:delText>
        </w:r>
        <w:r w:rsidDel="0014588A">
          <w:rPr>
            <w:lang w:val="en-US"/>
          </w:rPr>
          <w:fldChar w:fldCharType="begin"/>
        </w:r>
        <w:r w:rsidR="00D87D50" w:rsidDel="0014588A">
          <w:rPr>
            <w:lang w:val="en-US"/>
          </w:rPr>
          <w:delInstrText xml:space="preserve"> ADDIN ZOTERO_ITEM CSL_CITATION {"citationID":"qhBFUjne","properties":{"formattedCitation":"\\super 37\\nosupersub{}","plainCitation":"37","noteIndex":0},"citationItems":[{"id":"oT51ct1F/CEkzXOdf","uris":["http://zotero.org/users/6270923/items/7ZC9PNFL"],"itemData":{"id":1073,"type":"webpage","title":"R Core Team (2022) R A Language and Environment for Statistical Computing. R Foundation for Statistical Computing, Vienna. - References - Scientific Research Publishing","URL":"https://www.scirp.org/(S(lz5mqp453ed%20snp55rrgjct55))/reference/referencespapers.aspx?referenceid=3456808","accessed":{"date-parts":[["2023",9,13]]}}}],"schema":"https://github.com/citation-style-language/schema/raw/master/csl-citation.json"} </w:delInstrText>
        </w:r>
        <w:r w:rsidDel="0014588A">
          <w:rPr>
            <w:lang w:val="en-US"/>
          </w:rPr>
          <w:fldChar w:fldCharType="separate"/>
        </w:r>
        <w:r w:rsidR="00A230E2" w:rsidRPr="00A230E2" w:rsidDel="0014588A">
          <w:rPr>
            <w:rFonts w:ascii="Calibri" w:hAnsi="Calibri" w:cs="Calibri"/>
            <w:szCs w:val="24"/>
            <w:vertAlign w:val="superscript"/>
            <w:lang w:val="en-US"/>
            <w:rPrChange w:id="883" w:author="DUFLOT, Thomas" w:date="2024-02-19T17:39:00Z">
              <w:rPr>
                <w:rFonts w:ascii="Calibri" w:hAnsi="Calibri" w:cs="Calibri"/>
                <w:szCs w:val="24"/>
                <w:vertAlign w:val="superscript"/>
              </w:rPr>
            </w:rPrChange>
          </w:rPr>
          <w:delText>37</w:delText>
        </w:r>
        <w:r w:rsidDel="0014588A">
          <w:rPr>
            <w:lang w:val="en-US"/>
          </w:rPr>
          <w:fldChar w:fldCharType="end"/>
        </w:r>
        <w:r w:rsidDel="0014588A">
          <w:rPr>
            <w:lang w:val="en-US"/>
          </w:rPr>
          <w:delText xml:space="preserve"> and the following packages: </w:delText>
        </w:r>
        <w:r w:rsidRPr="00A2115E" w:rsidDel="0014588A">
          <w:rPr>
            <w:i/>
            <w:lang w:val="en-US"/>
          </w:rPr>
          <w:delText>forcats</w:delText>
        </w:r>
        <w:r w:rsidDel="0014588A">
          <w:rPr>
            <w:lang w:val="en-US"/>
          </w:rPr>
          <w:delText xml:space="preserve"> v1.0.0, </w:delText>
        </w:r>
        <w:r w:rsidDel="0014588A">
          <w:rPr>
            <w:lang w:val="en-US"/>
          </w:rPr>
          <w:fldChar w:fldCharType="begin"/>
        </w:r>
        <w:r w:rsidR="00D87D50" w:rsidDel="0014588A">
          <w:rPr>
            <w:lang w:val="en-US"/>
          </w:rPr>
          <w:delInstrText xml:space="preserve"> ADDIN ZOTERO_ITEM CSL_CITATION {"citationID":"6vAa0joB","properties":{"formattedCitation":"\\super 43\\nosupersub{}","plainCitation":"43","noteIndex":0},"citationItems":[{"id":"oT51ct1F/vFUz8ULd","uris":["http://zotero.org/users/6270923/items/LPV9RAWD"],"itemData":{"id":943,"type":"software","abstract":"Helpers for reordering factor levels (including moving specified levels to front, ordering by first appearance, reversing, and randomly shuffling), and tools for modifying factor levels (including collapsing rare levels into other, 'anonymising', and manually 'recoding').","license":"MIT + file LICENSE","source":"R-Packages","title":"forcats: Tools for Working with Categorical Variables (Factors)","title-short":"forcats","URL":"https://cran.r-project.org/web/packages/forcats/index.html","version":"1.0.0","author":[{"family":"Wickham","given":"Hadley"},{"family":"RStudio","given":""}],"accessed":{"date-parts":[["2023",9,4]]},"issued":{"date-parts":[["2023",1,29]]}}}],"schema":"https://github.com/citation-style-language/schema/raw/master/csl-citation.json"} </w:delInstrText>
        </w:r>
        <w:r w:rsidDel="0014588A">
          <w:rPr>
            <w:lang w:val="en-US"/>
          </w:rPr>
          <w:fldChar w:fldCharType="separate"/>
        </w:r>
        <w:r w:rsidR="00A230E2" w:rsidRPr="00A230E2" w:rsidDel="0014588A">
          <w:rPr>
            <w:rFonts w:ascii="Calibri" w:hAnsi="Calibri" w:cs="Calibri"/>
            <w:szCs w:val="24"/>
            <w:vertAlign w:val="superscript"/>
            <w:lang w:val="en-US"/>
            <w:rPrChange w:id="884" w:author="DUFLOT, Thomas" w:date="2024-02-19T17:39:00Z">
              <w:rPr>
                <w:rFonts w:ascii="Calibri" w:hAnsi="Calibri" w:cs="Calibri"/>
                <w:szCs w:val="24"/>
                <w:vertAlign w:val="superscript"/>
              </w:rPr>
            </w:rPrChange>
          </w:rPr>
          <w:delText>43</w:delText>
        </w:r>
        <w:r w:rsidDel="0014588A">
          <w:rPr>
            <w:lang w:val="en-US"/>
          </w:rPr>
          <w:fldChar w:fldCharType="end"/>
        </w:r>
        <w:r w:rsidDel="0014588A">
          <w:rPr>
            <w:lang w:val="en-US"/>
          </w:rPr>
          <w:delText xml:space="preserve"> </w:delText>
        </w:r>
        <w:r w:rsidRPr="00A2115E" w:rsidDel="0014588A">
          <w:rPr>
            <w:i/>
            <w:lang w:val="en-US"/>
          </w:rPr>
          <w:delText>dplyr</w:delText>
        </w:r>
        <w:r w:rsidDel="0014588A">
          <w:rPr>
            <w:lang w:val="en-US"/>
          </w:rPr>
          <w:delText xml:space="preserve"> v1.1.2, </w:delText>
        </w:r>
        <w:r w:rsidDel="0014588A">
          <w:rPr>
            <w:lang w:val="en-US"/>
          </w:rPr>
          <w:fldChar w:fldCharType="begin"/>
        </w:r>
        <w:r w:rsidR="00D87D50" w:rsidDel="0014588A">
          <w:rPr>
            <w:lang w:val="en-US"/>
          </w:rPr>
          <w:delInstrText xml:space="preserve"> ADDIN ZOTERO_ITEM CSL_CITATION {"citationID":"fipTvCFA","properties":{"formattedCitation":"\\super 44\\nosupersub{}","plainCitation":"44","noteIndex":0},"citationItems":[{"id":"oT51ct1F/5Z3fkVxR","uris":["http://zotero.org/users/6270923/items/KGX4FRK4"],"itemData":{"id":944,"type":"software","abstract":"A fast, consistent tool for working with data frame like objects, both in memory and out of memory.","license":"MIT + file LICENSE","source":"R-Packages","title":"dplyr: A Grammar of Data Manipulation","title-short":"dplyr","URL":"https://cran.r-project.org/web/packages/dplyr/index.html","version":"1.1.3","author":[{"family":"Wickham","given":"Hadley"},{"family":"François","given":"Romain"},{"family":"Henry","given":"Lionel"},{"family":"Müller","given":"Kirill"},{"family":"Vaughan","given":"Davis"},{"family":"Software","given":"Posit"},{"family":"PBC","given":""}],"accessed":{"date-parts":[["2023",9,4]]},"issued":{"date-parts":[["2023",9,3]]}}}],"schema":"https://github.com/citation-style-language/schema/raw/master/csl-citation.json"} </w:delInstrText>
        </w:r>
        <w:r w:rsidDel="0014588A">
          <w:rPr>
            <w:lang w:val="en-US"/>
          </w:rPr>
          <w:fldChar w:fldCharType="separate"/>
        </w:r>
        <w:r w:rsidR="00A230E2" w:rsidRPr="00A230E2" w:rsidDel="0014588A">
          <w:rPr>
            <w:rFonts w:ascii="Calibri" w:hAnsi="Calibri" w:cs="Calibri"/>
            <w:szCs w:val="24"/>
            <w:vertAlign w:val="superscript"/>
            <w:lang w:val="en-US"/>
            <w:rPrChange w:id="885" w:author="DUFLOT, Thomas" w:date="2024-02-19T17:39:00Z">
              <w:rPr>
                <w:rFonts w:ascii="Calibri" w:hAnsi="Calibri" w:cs="Calibri"/>
                <w:szCs w:val="24"/>
                <w:vertAlign w:val="superscript"/>
              </w:rPr>
            </w:rPrChange>
          </w:rPr>
          <w:delText>44</w:delText>
        </w:r>
        <w:r w:rsidDel="0014588A">
          <w:rPr>
            <w:lang w:val="en-US"/>
          </w:rPr>
          <w:fldChar w:fldCharType="end"/>
        </w:r>
        <w:r w:rsidDel="0014588A">
          <w:rPr>
            <w:lang w:val="en-US"/>
          </w:rPr>
          <w:delText xml:space="preserve"> </w:delText>
        </w:r>
        <w:r w:rsidRPr="00A2115E" w:rsidDel="0014588A">
          <w:rPr>
            <w:i/>
            <w:lang w:val="en-US"/>
          </w:rPr>
          <w:delText>gtsummary</w:delText>
        </w:r>
        <w:r w:rsidDel="0014588A">
          <w:rPr>
            <w:lang w:val="en-US"/>
          </w:rPr>
          <w:delText xml:space="preserve"> v1.7.2, </w:delText>
        </w:r>
        <w:r w:rsidDel="0014588A">
          <w:rPr>
            <w:lang w:val="en-US"/>
          </w:rPr>
          <w:fldChar w:fldCharType="begin"/>
        </w:r>
        <w:r w:rsidR="00D87D50" w:rsidDel="0014588A">
          <w:rPr>
            <w:lang w:val="en-US"/>
          </w:rPr>
          <w:delInstrText xml:space="preserve"> ADDIN ZOTERO_ITEM CSL_CITATION {"citationID":"jh4OAGol","properties":{"formattedCitation":"\\super 45\\nosupersub{}","plainCitation":"45","noteIndex":0},"citationItems":[{"id":"oT51ct1F/zzqyR6v8","uris":["http://zotero.org/users/6270923/items/Y7HB4VKK"],"itemData":{"id":955,"type":"article-journal","container-title":"The R Journal","ISSN":"2073-4859","issue":"1","language":"en","page":"570-580","source":"journal.r-project.org","title":"Reproducible Summary Tables with the gtsummary Package","volume":"13","author":[{"family":"Sjoberg","given":"Daniel D."},{"family":"Whiting","given":"Karissa"},{"family":"Curry","given":"Michael"},{"family":"Lavery","given":"Jessica A."},{"family":"Larmarange","given":"Joseph"}],"issued":{"date-parts":[["2021"]]}}}],"schema":"https://github.com/citation-style-language/schema/raw/master/csl-citation.json"} </w:delInstrText>
        </w:r>
        <w:r w:rsidDel="0014588A">
          <w:rPr>
            <w:lang w:val="en-US"/>
          </w:rPr>
          <w:fldChar w:fldCharType="separate"/>
        </w:r>
        <w:r w:rsidR="00A230E2" w:rsidRPr="00A230E2" w:rsidDel="0014588A">
          <w:rPr>
            <w:rFonts w:ascii="Calibri" w:hAnsi="Calibri" w:cs="Calibri"/>
            <w:szCs w:val="24"/>
            <w:vertAlign w:val="superscript"/>
            <w:lang w:val="en-US"/>
            <w:rPrChange w:id="886" w:author="DUFLOT, Thomas" w:date="2024-02-19T17:39:00Z">
              <w:rPr>
                <w:rFonts w:ascii="Calibri" w:hAnsi="Calibri" w:cs="Calibri"/>
                <w:szCs w:val="24"/>
                <w:vertAlign w:val="superscript"/>
              </w:rPr>
            </w:rPrChange>
          </w:rPr>
          <w:delText>45</w:delText>
        </w:r>
        <w:r w:rsidDel="0014588A">
          <w:rPr>
            <w:lang w:val="en-US"/>
          </w:rPr>
          <w:fldChar w:fldCharType="end"/>
        </w:r>
        <w:r w:rsidDel="0014588A">
          <w:rPr>
            <w:lang w:val="en-US"/>
          </w:rPr>
          <w:delText xml:space="preserve"> </w:delText>
        </w:r>
        <w:r w:rsidRPr="00A2115E" w:rsidDel="0014588A">
          <w:rPr>
            <w:i/>
            <w:lang w:val="en-US"/>
          </w:rPr>
          <w:delText>RcolorBrewer</w:delText>
        </w:r>
        <w:r w:rsidDel="0014588A">
          <w:rPr>
            <w:lang w:val="en-US"/>
          </w:rPr>
          <w:delText xml:space="preserve"> v1.1.3, </w:delText>
        </w:r>
        <w:r w:rsidDel="0014588A">
          <w:rPr>
            <w:lang w:val="en-US"/>
          </w:rPr>
          <w:fldChar w:fldCharType="begin"/>
        </w:r>
        <w:r w:rsidR="00D87D50" w:rsidDel="0014588A">
          <w:rPr>
            <w:lang w:val="en-US"/>
          </w:rPr>
          <w:delInstrText xml:space="preserve"> ADDIN ZOTERO_ITEM CSL_CITATION {"citationID":"0Dn3woc7","properties":{"formattedCitation":"\\super 46\\nosupersub{}","plainCitation":"46","noteIndex":0},"citationItems":[{"id":"oT51ct1F/wInG6C1d","uris":["http://zotero.org/users/6270923/items/Y9DT8GLD"],"itemData":{"id":946,"type":"software","abstract":"Provides color schemes for maps (and other graphics) designed by Cynthia Brewer as described at http://colorbrewer2.org.","license":"Apache License 2.0","source":"R-Packages","title":"RColorBrewer: ColorBrewer Palettes","title-short":"RColorBrewer","URL":"https://cran.r-project.org/web/packages/RColorBrewer/index.html","version":"1.1-3","author":[{"family":"Neuwirth","given":"Erich"}],"accessed":{"date-parts":[["2023",9,4]]},"issued":{"date-parts":[["2022",4,3]]}}}],"schema":"https://github.com/citation-style-language/schema/raw/master/csl-citation.json"} </w:delInstrText>
        </w:r>
        <w:r w:rsidDel="0014588A">
          <w:rPr>
            <w:lang w:val="en-US"/>
          </w:rPr>
          <w:fldChar w:fldCharType="separate"/>
        </w:r>
        <w:r w:rsidR="00A230E2" w:rsidRPr="00A230E2" w:rsidDel="0014588A">
          <w:rPr>
            <w:rFonts w:ascii="Calibri" w:hAnsi="Calibri" w:cs="Calibri"/>
            <w:szCs w:val="24"/>
            <w:vertAlign w:val="superscript"/>
            <w:lang w:val="en-US"/>
            <w:rPrChange w:id="887" w:author="DUFLOT, Thomas" w:date="2024-02-19T17:39:00Z">
              <w:rPr>
                <w:rFonts w:ascii="Calibri" w:hAnsi="Calibri" w:cs="Calibri"/>
                <w:szCs w:val="24"/>
                <w:vertAlign w:val="superscript"/>
              </w:rPr>
            </w:rPrChange>
          </w:rPr>
          <w:delText>46</w:delText>
        </w:r>
        <w:r w:rsidDel="0014588A">
          <w:rPr>
            <w:lang w:val="en-US"/>
          </w:rPr>
          <w:fldChar w:fldCharType="end"/>
        </w:r>
        <w:r w:rsidDel="0014588A">
          <w:rPr>
            <w:lang w:val="en-US"/>
          </w:rPr>
          <w:delText xml:space="preserve"> </w:delText>
        </w:r>
        <w:r w:rsidRPr="00A2115E" w:rsidDel="0014588A">
          <w:rPr>
            <w:i/>
            <w:lang w:val="en-US"/>
          </w:rPr>
          <w:delText>ggcorrplot</w:delText>
        </w:r>
        <w:r w:rsidDel="0014588A">
          <w:rPr>
            <w:lang w:val="en-US"/>
          </w:rPr>
          <w:delText xml:space="preserve"> v0.1.4, </w:delText>
        </w:r>
        <w:r w:rsidDel="0014588A">
          <w:rPr>
            <w:lang w:val="en-US"/>
          </w:rPr>
          <w:fldChar w:fldCharType="begin"/>
        </w:r>
        <w:r w:rsidR="00D87D50" w:rsidDel="0014588A">
          <w:rPr>
            <w:lang w:val="en-US"/>
          </w:rPr>
          <w:delInstrText xml:space="preserve"> ADDIN ZOTERO_ITEM CSL_CITATION {"citationID":"mRa0Be4w","properties":{"formattedCitation":"\\super 47\\nosupersub{}","plainCitation":"47","noteIndex":0},"citationItems":[{"id":"oT51ct1F/rHOiFsNZ","uris":["http://zotero.org/users/6270923/items/XY6WJCJD"],"itemData":{"id":947,"type":"software","abstract":"The 'ggcorrplot' package can be used to visualize easily a correlation matrix using 'ggplot2'. It provides a solution for reordering the correlation matrix and displays the significance level on the plot. It also includes a function for computing a matrix of correlation p-values.","license":"GPL-2","source":"R-Packages","title":"ggcorrplot: Visualization of a Correlation Matrix using 'ggplot2'","title-short":"ggcorrplot","URL":"https://cran.r-project.org/web/packages/ggcorrplot/index.html","version":"0.1.4","author":[{"family":"Kassambara","given":"Alboukadel"},{"family":"Patil \n     (@patilindrajeets)","given":"Indrajeet"}],"accessed":{"date-parts":[["2023",9,4]]},"issued":{"date-parts":[["2022",9,27]]}}}],"schema":"https://github.com/citation-style-language/schema/raw/master/csl-citation.json"} </w:delInstrText>
        </w:r>
        <w:r w:rsidDel="0014588A">
          <w:rPr>
            <w:lang w:val="en-US"/>
          </w:rPr>
          <w:fldChar w:fldCharType="separate"/>
        </w:r>
        <w:r w:rsidR="00A230E2" w:rsidRPr="00A230E2" w:rsidDel="0014588A">
          <w:rPr>
            <w:rFonts w:ascii="Calibri" w:hAnsi="Calibri" w:cs="Calibri"/>
            <w:szCs w:val="24"/>
            <w:vertAlign w:val="superscript"/>
            <w:lang w:val="en-US"/>
            <w:rPrChange w:id="888" w:author="DUFLOT, Thomas" w:date="2024-02-19T17:39:00Z">
              <w:rPr>
                <w:rFonts w:ascii="Calibri" w:hAnsi="Calibri" w:cs="Calibri"/>
                <w:szCs w:val="24"/>
                <w:vertAlign w:val="superscript"/>
              </w:rPr>
            </w:rPrChange>
          </w:rPr>
          <w:delText>47</w:delText>
        </w:r>
        <w:r w:rsidDel="0014588A">
          <w:rPr>
            <w:lang w:val="en-US"/>
          </w:rPr>
          <w:fldChar w:fldCharType="end"/>
        </w:r>
        <w:r w:rsidDel="0014588A">
          <w:rPr>
            <w:lang w:val="en-US"/>
          </w:rPr>
          <w:delText xml:space="preserve"> </w:delText>
        </w:r>
        <w:r w:rsidRPr="00A2115E" w:rsidDel="0014588A">
          <w:rPr>
            <w:i/>
            <w:lang w:val="en-US"/>
          </w:rPr>
          <w:delText>exact2x2</w:delText>
        </w:r>
        <w:r w:rsidDel="0014588A">
          <w:rPr>
            <w:lang w:val="en-US"/>
          </w:rPr>
          <w:delText xml:space="preserve"> v1.6.8, </w:delText>
        </w:r>
        <w:r w:rsidDel="0014588A">
          <w:rPr>
            <w:lang w:val="en-US"/>
          </w:rPr>
          <w:fldChar w:fldCharType="begin"/>
        </w:r>
        <w:r w:rsidR="00D87D50" w:rsidDel="0014588A">
          <w:rPr>
            <w:lang w:val="en-US"/>
          </w:rPr>
          <w:delInstrText xml:space="preserve"> ADDIN ZOTERO_ITEM CSL_CITATION {"citationID":"doniMQAa","properties":{"formattedCitation":"\\super 48\\nosupersub{}","plainCitation":"48","noteIndex":0},"citationItems":[{"id":"oT51ct1F/WtJ7cADC","uris":["http://zotero.org/users/6270923/items/VPWKSPUZ"],"itemData":{"id":957,"type":"article-journal","container-title":"The R Journal","ISSN":"2073-4859","issue":"1","language":"en","page":"53-58","source":"journal.r-project.org","title":"Two-sided Exact Tests and Matching Confidence Intervals for Discrete Data","volume":"2","author":[{"family":"Fay","given":"Michael P."}],"issued":{"date-parts":[["2010"]]}}}],"schema":"https://github.com/citation-style-language/schema/raw/master/csl-citation.json"} </w:delInstrText>
        </w:r>
        <w:r w:rsidDel="0014588A">
          <w:rPr>
            <w:lang w:val="en-US"/>
          </w:rPr>
          <w:fldChar w:fldCharType="separate"/>
        </w:r>
        <w:r w:rsidR="00A230E2" w:rsidRPr="00A230E2" w:rsidDel="0014588A">
          <w:rPr>
            <w:rFonts w:ascii="Calibri" w:hAnsi="Calibri" w:cs="Calibri"/>
            <w:szCs w:val="24"/>
            <w:vertAlign w:val="superscript"/>
          </w:rPr>
          <w:delText>48</w:delText>
        </w:r>
        <w:r w:rsidDel="0014588A">
          <w:rPr>
            <w:lang w:val="en-US"/>
          </w:rPr>
          <w:fldChar w:fldCharType="end"/>
        </w:r>
        <w:r w:rsidRPr="00F91936" w:rsidDel="0014588A">
          <w:rPr>
            <w:lang w:val="en-US"/>
          </w:rPr>
          <w:delText xml:space="preserve"> </w:delText>
        </w:r>
        <w:r w:rsidRPr="00F91936" w:rsidDel="0014588A">
          <w:rPr>
            <w:i/>
            <w:lang w:val="en-US"/>
          </w:rPr>
          <w:delText>gt</w:delText>
        </w:r>
        <w:r w:rsidRPr="00F91936" w:rsidDel="0014588A">
          <w:rPr>
            <w:lang w:val="en-US"/>
          </w:rPr>
          <w:delText xml:space="preserve"> v0.9.0</w:delText>
        </w:r>
        <w:r w:rsidDel="0014588A">
          <w:rPr>
            <w:lang w:val="en-US"/>
          </w:rPr>
          <w:delText xml:space="preserve">, </w:delText>
        </w:r>
        <w:r w:rsidDel="0014588A">
          <w:rPr>
            <w:lang w:val="en-US"/>
          </w:rPr>
          <w:fldChar w:fldCharType="begin"/>
        </w:r>
        <w:r w:rsidR="00D87D50" w:rsidDel="0014588A">
          <w:rPr>
            <w:lang w:val="en-US"/>
          </w:rPr>
          <w:delInstrText xml:space="preserve"> ADDIN ZOTERO_ITEM CSL_CITATION {"citationID":"QNZft9ZN","properties":{"formattedCitation":"\\super 49\\nosupersub{}","plainCitation":"49","noteIndex":0},"citationItems":[{"id":"oT51ct1F/h64PyQ5q","uris":["http://zotero.org/users/6270923/items/RHM83N4H"],"itemData":{"id":945,"type":"software","abstract":"Build display tables from tabular data with an easy-to-use set of functions. With its progressive approach, we can construct display tables with a cohesive set of table parts. Table values can be formatted using any of the included formatting functions. Footnotes and cell styles can be precisely added through a location targeting system. The way in which 'gt' handles things for you means that you don't often have to worry about the fine details.","license":"MIT + file LICENSE","source":"R-Packages","title":"gt: Easily Create Presentation-Ready Display Tables","title-short":"gt","URL":"https://cran.r-project.org/web/packages/gt/index.html","version":"0.9.0","author":[{"family":"Iannone","given":"Richard"},{"family":"Cheng","given":"Joe"},{"family":"Schloerke","given":"Barret"},{"family":"Hughes","given":"Ellis"},{"family":"Lauer","given":"Alexandra"},{"family":"Seo","given":"JooYoung"},{"family":"Software","given":"Posit"},{"family":"PBC","given":""}],"accessed":{"date-parts":[["2023",9,4]]},"issued":{"date-parts":[["2023",3,31]]}}}],"schema":"https://github.com/citation-style-language/schema/raw/master/csl-citation.json"} </w:delInstrText>
        </w:r>
        <w:r w:rsidDel="0014588A">
          <w:rPr>
            <w:lang w:val="en-US"/>
          </w:rPr>
          <w:fldChar w:fldCharType="separate"/>
        </w:r>
        <w:r w:rsidR="00A230E2" w:rsidRPr="00A230E2" w:rsidDel="0014588A">
          <w:rPr>
            <w:rFonts w:ascii="Calibri" w:hAnsi="Calibri" w:cs="Calibri"/>
            <w:szCs w:val="24"/>
            <w:vertAlign w:val="superscript"/>
          </w:rPr>
          <w:delText>49</w:delText>
        </w:r>
        <w:r w:rsidDel="0014588A">
          <w:rPr>
            <w:lang w:val="en-US"/>
          </w:rPr>
          <w:fldChar w:fldCharType="end"/>
        </w:r>
        <w:r w:rsidRPr="00242890" w:rsidDel="0014588A">
          <w:delText xml:space="preserve"> </w:delText>
        </w:r>
        <w:r w:rsidRPr="00242890" w:rsidDel="0014588A">
          <w:rPr>
            <w:i/>
          </w:rPr>
          <w:delText>multcomp</w:delText>
        </w:r>
        <w:r w:rsidRPr="00242890" w:rsidDel="0014588A">
          <w:delText xml:space="preserve"> v1.4.25</w:delText>
        </w:r>
        <w:r w:rsidDel="0014588A">
          <w:delText xml:space="preserve"> </w:delText>
        </w:r>
        <w:r w:rsidDel="0014588A">
          <w:rPr>
            <w:lang w:val="en-US"/>
          </w:rPr>
          <w:fldChar w:fldCharType="begin"/>
        </w:r>
        <w:r w:rsidR="00D87D50" w:rsidDel="0014588A">
          <w:delInstrText xml:space="preserve"> ADDIN ZOTERO_ITEM CSL_CITATION {"citationID":"KrBYTAWm","properties":{"formattedCitation":"\\super 50\\nosupersub{}","plainCitation":"50","noteIndex":0},"citationItems":[{"id":"oT51ct1F/pvPZ3d85","uris":["http://zotero.org/users/6270923/items/LY6ZNRDX"],"itemData":{"id":1084,"type":"article-journal","abstract":"Simultaneous inference is a common problem in many areas of application. If multiple null hypotheses are tested simultaneously, the probability of rejecting erroneously at least one of them increases beyond the pre-specified significance level. Simultaneous inference procedures have to be used which adjust for multiplicity and thus control the overall type I error rate. In this paper we describe simultaneous inference procedures in general parametric models, where the experimental questions are specified through a linear combination of elemental model parameters. The framework described here is quite general and extends the canonical theory of multiple comparison procedures in ANOVA models to linear regression problems, generalized linear models, linear mixed effects models, the Cox model, robust linear models, etc. Several examples using a variety of different statistical models illustrate the breadth of the results. For the analyses we use the R add-on package multcomp, which provides a convenient interface to the general approach adopted here.","container-title":"Biometrical Journal. Biometrische Zeitschrift","DOI":"10.1002/bimj.200810425","ISSN":"1521-4036","issue":"3","journalAbbreviation":"Biom J","language":"eng","note":"PMID: 18481363","page":"346-363","source":"PubMed","title":"Simultaneous inference in general parametric models","volume":"50","author":[{"family":"Hothorn","given":"Torsten"},{"family":"Bretz","given":"Frank"},{"family":"Westfall","given":"Peter"}],"issued":{"date-parts":[["2008",6]]}}}],"schema":"https://github.com/citation-style-language/schema/raw/master/csl-citation.json"} </w:delInstrText>
        </w:r>
        <w:r w:rsidDel="0014588A">
          <w:rPr>
            <w:lang w:val="en-US"/>
          </w:rPr>
          <w:fldChar w:fldCharType="separate"/>
        </w:r>
        <w:r w:rsidR="00A230E2" w:rsidRPr="00A230E2" w:rsidDel="0014588A">
          <w:rPr>
            <w:rFonts w:ascii="Calibri" w:hAnsi="Calibri" w:cs="Calibri"/>
            <w:szCs w:val="24"/>
            <w:vertAlign w:val="superscript"/>
          </w:rPr>
          <w:delText>50</w:delText>
        </w:r>
        <w:r w:rsidDel="0014588A">
          <w:rPr>
            <w:lang w:val="en-US"/>
          </w:rPr>
          <w:fldChar w:fldCharType="end"/>
        </w:r>
        <w:r w:rsidRPr="00C41C9A" w:rsidDel="0014588A">
          <w:delText xml:space="preserve"> and </w:delText>
        </w:r>
        <w:r w:rsidRPr="00C41C9A" w:rsidDel="0014588A">
          <w:rPr>
            <w:i/>
          </w:rPr>
          <w:delText>lmerTest</w:delText>
        </w:r>
        <w:r w:rsidRPr="00C41C9A" w:rsidDel="0014588A">
          <w:delText xml:space="preserve"> v3.1.3</w:delText>
        </w:r>
        <w:r w:rsidDel="0014588A">
          <w:delText xml:space="preserve">. </w:delText>
        </w:r>
        <w:r w:rsidDel="0014588A">
          <w:rPr>
            <w:lang w:val="en-US"/>
          </w:rPr>
          <w:fldChar w:fldCharType="begin"/>
        </w:r>
        <w:r w:rsidR="00D87D50" w:rsidDel="0014588A">
          <w:delInstrText xml:space="preserve"> ADDIN ZOTERO_ITEM CSL_CITATION {"citationID":"uscqWTMe","properties":{"formattedCitation":"\\super 51\\nosupersub{}","plainCitation":"51","noteIndex":0},"citationItems":[{"id":"oT51ct1F/lV2uoeXI","uris":["http://zotero.org/users/6270923/items/C2ZDCGES"],"itemData":{"id":948,"type":"article-journal","abstract":"One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well.","container-title":"Journal of Statistical Software","DOI":"10.18637/jss.v082.i13","ISSN":"1548-7660","language":"en","license":"Copyright (c) 2017 Alexandra Kuznetsova, Per B. Brockhoff, Rune H. B. Christensen","page":"1-26","source":"www.jstatsoft.org","title":"lmerTest Package: Tests in Linear Mixed Effects Models","title-short":"lmerTest Package","volume":"82","author":[{"family":"Kuznetsova","given":"Alexandra"},{"family":"Brockhoff","given":"Per B."},{"family":"Christensen","given":"Rune H. B."}],"issued":{"date-parts":[["2017",12,6]]}}}],"schema":"https://github.com/citation-style-language/schema/raw/master/csl-citation.json"} </w:delInstrText>
        </w:r>
        <w:r w:rsidDel="0014588A">
          <w:rPr>
            <w:lang w:val="en-US"/>
          </w:rPr>
          <w:fldChar w:fldCharType="separate"/>
        </w:r>
        <w:r w:rsidR="00A230E2" w:rsidRPr="00607762" w:rsidDel="0014588A">
          <w:rPr>
            <w:rFonts w:ascii="Calibri" w:hAnsi="Calibri" w:cs="Calibri"/>
            <w:szCs w:val="24"/>
            <w:vertAlign w:val="superscript"/>
            <w:lang w:val="en-US"/>
            <w:rPrChange w:id="889" w:author="DUFLOT, Thomas" w:date="2024-04-08T11:45:00Z">
              <w:rPr>
                <w:rFonts w:ascii="Calibri" w:hAnsi="Calibri" w:cs="Calibri"/>
                <w:szCs w:val="24"/>
                <w:vertAlign w:val="superscript"/>
              </w:rPr>
            </w:rPrChange>
          </w:rPr>
          <w:delText>51</w:delText>
        </w:r>
        <w:r w:rsidDel="0014588A">
          <w:rPr>
            <w:lang w:val="en-US"/>
          </w:rPr>
          <w:fldChar w:fldCharType="end"/>
        </w:r>
      </w:del>
    </w:p>
    <w:p w14:paraId="7DD59CD6" w14:textId="05D1FABE" w:rsidR="004A7CA4" w:rsidRPr="004F5018" w:rsidRDefault="004A7CA4" w:rsidP="004A7CA4">
      <w:pPr>
        <w:spacing w:line="480" w:lineRule="auto"/>
        <w:ind w:firstLine="708"/>
        <w:jc w:val="both"/>
        <w:rPr>
          <w:b/>
          <w:lang w:val="en-US"/>
        </w:rPr>
      </w:pPr>
      <w:r>
        <w:rPr>
          <w:lang w:val="en-US"/>
        </w:rPr>
        <w:t>R</w:t>
      </w:r>
      <w:r w:rsidRPr="00F91936">
        <w:rPr>
          <w:lang w:val="en-US"/>
        </w:rPr>
        <w:t xml:space="preserve">aw data </w:t>
      </w:r>
      <w:del w:id="890" w:author="Thomas Duflot" w:date="2024-11-13T18:50:00Z">
        <w:r w:rsidDel="00656843">
          <w:rPr>
            <w:lang w:val="en-US"/>
          </w:rPr>
          <w:delText>of</w:delText>
        </w:r>
        <w:r w:rsidRPr="00F91936" w:rsidDel="00656843">
          <w:rPr>
            <w:lang w:val="en-US"/>
          </w:rPr>
          <w:delText xml:space="preserve"> the studied population </w:delText>
        </w:r>
      </w:del>
      <w:r w:rsidRPr="00F91936">
        <w:rPr>
          <w:lang w:val="en-US"/>
        </w:rPr>
        <w:t xml:space="preserve">and </w:t>
      </w:r>
      <w:del w:id="891" w:author="Thomas Duflot" w:date="2024-11-13T18:50:00Z">
        <w:r w:rsidRPr="00F91936" w:rsidDel="00656843">
          <w:rPr>
            <w:lang w:val="en-US"/>
          </w:rPr>
          <w:delText xml:space="preserve">the </w:delText>
        </w:r>
      </w:del>
      <w:r w:rsidRPr="00F91936">
        <w:rPr>
          <w:lang w:val="en-US"/>
        </w:rPr>
        <w:t xml:space="preserve">R code are available </w:t>
      </w:r>
      <w:del w:id="892" w:author="Thomas Duflot" w:date="2024-11-13T18:50:00Z">
        <w:r w:rsidRPr="00F91936" w:rsidDel="00656843">
          <w:rPr>
            <w:lang w:val="en-US"/>
          </w:rPr>
          <w:delText>as Supplementary files S</w:delText>
        </w:r>
        <w:r w:rsidDel="00656843">
          <w:rPr>
            <w:lang w:val="en-US"/>
          </w:rPr>
          <w:delText xml:space="preserve">1 and S2 </w:delText>
        </w:r>
        <w:r w:rsidRPr="00F91936" w:rsidDel="00656843">
          <w:rPr>
            <w:lang w:val="en-US"/>
          </w:rPr>
          <w:delText>respectively</w:delText>
        </w:r>
      </w:del>
      <w:ins w:id="893" w:author="Thomas Duflot" w:date="2024-11-13T18:50:00Z">
        <w:r w:rsidR="00656843">
          <w:rPr>
            <w:lang w:val="en-US"/>
          </w:rPr>
          <w:t>in the following public repository:</w:t>
        </w:r>
      </w:ins>
      <w:ins w:id="894" w:author="Thomas Duflot" w:date="2024-11-13T18:51:00Z">
        <w:r w:rsidR="00656843">
          <w:rPr>
            <w:lang w:val="en-US"/>
          </w:rPr>
          <w:t xml:space="preserve"> </w:t>
        </w:r>
        <w:r w:rsidR="00656843">
          <w:rPr>
            <w:lang w:val="en-US"/>
          </w:rPr>
          <w:fldChar w:fldCharType="begin"/>
        </w:r>
        <w:r w:rsidR="00656843">
          <w:rPr>
            <w:lang w:val="en-US"/>
          </w:rPr>
          <w:instrText xml:space="preserve"> HYPERLINK "</w:instrText>
        </w:r>
        <w:r w:rsidR="00656843" w:rsidRPr="00656843">
          <w:rPr>
            <w:lang w:val="en-US"/>
          </w:rPr>
          <w:instrText>https://github.com/ThomasDuflot/Ceftriaxone-AAC</w:instrText>
        </w:r>
        <w:r w:rsidR="00656843">
          <w:rPr>
            <w:lang w:val="en-US"/>
          </w:rPr>
          <w:instrText xml:space="preserve">" </w:instrText>
        </w:r>
        <w:r w:rsidR="00656843">
          <w:rPr>
            <w:lang w:val="en-US"/>
          </w:rPr>
          <w:fldChar w:fldCharType="separate"/>
        </w:r>
        <w:r w:rsidR="00656843" w:rsidRPr="00CD169D">
          <w:rPr>
            <w:rStyle w:val="Lienhypertexte"/>
            <w:lang w:val="en-US"/>
          </w:rPr>
          <w:t>https://github.com/ThomasDuflot/Ceftriaxone-AAC</w:t>
        </w:r>
        <w:r w:rsidR="00656843">
          <w:rPr>
            <w:lang w:val="en-US"/>
          </w:rPr>
          <w:fldChar w:fldCharType="end"/>
        </w:r>
      </w:ins>
      <w:r w:rsidRPr="00F91936">
        <w:rPr>
          <w:lang w:val="en-US"/>
        </w:rPr>
        <w:t xml:space="preserve">. </w:t>
      </w:r>
      <w:r w:rsidRPr="004F5018">
        <w:rPr>
          <w:lang w:val="en-US"/>
        </w:rPr>
        <w:t>In order to maintain patient privacy</w:t>
      </w:r>
      <w:r>
        <w:rPr>
          <w:lang w:val="en-US"/>
        </w:rPr>
        <w:t>;</w:t>
      </w:r>
      <w:r w:rsidRPr="004F5018">
        <w:rPr>
          <w:lang w:val="en-US"/>
        </w:rPr>
        <w:t xml:space="preserve"> age, sex, admission dates and co-morbidities </w:t>
      </w:r>
      <w:r>
        <w:rPr>
          <w:lang w:val="en-US"/>
        </w:rPr>
        <w:t>have</w:t>
      </w:r>
      <w:r w:rsidRPr="004F5018">
        <w:rPr>
          <w:lang w:val="en-US"/>
        </w:rPr>
        <w:t xml:space="preserve"> be</w:t>
      </w:r>
      <w:r>
        <w:rPr>
          <w:lang w:val="en-US"/>
        </w:rPr>
        <w:t>en</w:t>
      </w:r>
      <w:r w:rsidRPr="004F5018">
        <w:rPr>
          <w:lang w:val="en-US"/>
        </w:rPr>
        <w:t xml:space="preserve"> removed</w:t>
      </w:r>
      <w:r>
        <w:rPr>
          <w:lang w:val="en-US"/>
        </w:rPr>
        <w:t xml:space="preserve"> from the raw data of studied population and considered as “NA”</w:t>
      </w:r>
      <w:ins w:id="895" w:author="Thomas Duflot" w:date="2024-11-13T18:51:00Z">
        <w:r w:rsidR="00656843">
          <w:rPr>
            <w:lang w:val="en-US"/>
          </w:rPr>
          <w:t>.</w:t>
        </w:r>
      </w:ins>
      <w:del w:id="896" w:author="Thomas Duflot" w:date="2024-11-13T18:51:00Z">
        <w:r w:rsidDel="00656843">
          <w:rPr>
            <w:lang w:val="en-US"/>
          </w:rPr>
          <w:delText xml:space="preserve"> (Supplementary files S1).</w:delText>
        </w:r>
      </w:del>
      <w:r w:rsidRPr="004F5018">
        <w:rPr>
          <w:b/>
          <w:lang w:val="en-US"/>
        </w:rPr>
        <w:br w:type="page"/>
      </w:r>
    </w:p>
    <w:p w14:paraId="05E43B35" w14:textId="65D0FF93" w:rsidR="00447CAA" w:rsidRDefault="00025701" w:rsidP="008F0A59">
      <w:pPr>
        <w:spacing w:line="480" w:lineRule="auto"/>
        <w:rPr>
          <w:b/>
          <w:lang w:val="en-US"/>
        </w:rPr>
      </w:pPr>
      <w:r w:rsidRPr="00025701">
        <w:rPr>
          <w:b/>
          <w:lang w:val="en-US"/>
        </w:rPr>
        <w:t xml:space="preserve">Acknowledgements: </w:t>
      </w:r>
    </w:p>
    <w:p w14:paraId="1DE995C7" w14:textId="6A7AA9FE" w:rsidR="00375451" w:rsidRPr="00375451" w:rsidRDefault="00375451" w:rsidP="008F0A59">
      <w:pPr>
        <w:spacing w:line="480" w:lineRule="auto"/>
        <w:rPr>
          <w:lang w:val="en-US"/>
        </w:rPr>
      </w:pPr>
      <w:r w:rsidRPr="00375451">
        <w:rPr>
          <w:lang w:val="en-US"/>
        </w:rPr>
        <w:tab/>
        <w:t xml:space="preserve">Authors would like to acknowledge </w:t>
      </w:r>
      <w:r>
        <w:rPr>
          <w:lang w:val="en-US"/>
        </w:rPr>
        <w:t xml:space="preserve">technical staff from the Department of Pharmacology as well as nurses involved in the care of all patients </w:t>
      </w:r>
      <w:r w:rsidR="00AB3E30">
        <w:rPr>
          <w:lang w:val="en-US"/>
        </w:rPr>
        <w:t>included in</w:t>
      </w:r>
      <w:r>
        <w:rPr>
          <w:lang w:val="en-US"/>
        </w:rPr>
        <w:t xml:space="preserve"> this study.</w:t>
      </w:r>
    </w:p>
    <w:p w14:paraId="21C8EEA0" w14:textId="77777777" w:rsidR="002010A1" w:rsidRDefault="00025701" w:rsidP="008F0A59">
      <w:pPr>
        <w:spacing w:line="480" w:lineRule="auto"/>
        <w:jc w:val="both"/>
        <w:rPr>
          <w:lang w:val="en-US"/>
        </w:rPr>
      </w:pPr>
      <w:r w:rsidRPr="00C46E0A">
        <w:rPr>
          <w:b/>
          <w:lang w:val="en-US"/>
        </w:rPr>
        <w:t>Funding:</w:t>
      </w:r>
      <w:r>
        <w:rPr>
          <w:lang w:val="en-US"/>
        </w:rPr>
        <w:t xml:space="preserve"> </w:t>
      </w:r>
    </w:p>
    <w:p w14:paraId="1E44650D" w14:textId="0E565A0A" w:rsidR="00025701" w:rsidRDefault="00025701" w:rsidP="002010A1">
      <w:pPr>
        <w:spacing w:line="480" w:lineRule="auto"/>
        <w:ind w:firstLine="708"/>
        <w:jc w:val="both"/>
        <w:rPr>
          <w:lang w:val="en-US"/>
        </w:rPr>
      </w:pPr>
      <w:r w:rsidRPr="00C46E0A">
        <w:rPr>
          <w:lang w:val="en-US"/>
        </w:rPr>
        <w:t>This research was not supported by any public, commercial or non-profit funding organization.</w:t>
      </w:r>
    </w:p>
    <w:p w14:paraId="48B05659" w14:textId="77777777" w:rsidR="00E17941" w:rsidRDefault="00025701" w:rsidP="008F0A59">
      <w:pPr>
        <w:spacing w:line="480" w:lineRule="auto"/>
        <w:jc w:val="both"/>
        <w:rPr>
          <w:lang w:val="en-US"/>
        </w:rPr>
      </w:pPr>
      <w:r w:rsidRPr="00C46E0A">
        <w:rPr>
          <w:b/>
          <w:lang w:val="en-US"/>
        </w:rPr>
        <w:t>Transparency declarations:</w:t>
      </w:r>
      <w:r>
        <w:rPr>
          <w:lang w:val="en-US"/>
        </w:rPr>
        <w:t xml:space="preserve"> </w:t>
      </w:r>
    </w:p>
    <w:p w14:paraId="3DE99C2D" w14:textId="2FC58C9E" w:rsidR="00025701" w:rsidRPr="009C4E5E" w:rsidRDefault="00025701" w:rsidP="00E17941">
      <w:pPr>
        <w:spacing w:line="480" w:lineRule="auto"/>
        <w:ind w:firstLine="708"/>
        <w:jc w:val="both"/>
        <w:rPr>
          <w:lang w:val="en-US"/>
        </w:rPr>
      </w:pPr>
      <w:r w:rsidRPr="00C46E0A">
        <w:rPr>
          <w:lang w:val="en-US"/>
        </w:rPr>
        <w:t>The authors declare that they have no known competing financial interests or personal relationships that could have appeared to influence the work reported in this paper.</w:t>
      </w:r>
    </w:p>
    <w:p w14:paraId="5885A4F6" w14:textId="19CA9838" w:rsidR="00FE47F7" w:rsidRDefault="00206D5F" w:rsidP="008F0A59">
      <w:pPr>
        <w:spacing w:line="480" w:lineRule="auto"/>
        <w:rPr>
          <w:ins w:id="897" w:author="Thomas Duflot" w:date="2024-11-14T09:29:00Z"/>
          <w:b/>
          <w:lang w:val="en-US"/>
        </w:rPr>
      </w:pPr>
      <w:r w:rsidRPr="005C71FD">
        <w:rPr>
          <w:b/>
          <w:lang w:val="en-US"/>
        </w:rPr>
        <w:t>References</w:t>
      </w:r>
      <w:r w:rsidR="001110F6" w:rsidRPr="005C71FD">
        <w:rPr>
          <w:b/>
          <w:lang w:val="en-US"/>
        </w:rPr>
        <w:t xml:space="preserve"> : </w:t>
      </w:r>
    </w:p>
    <w:p w14:paraId="6B297F3F" w14:textId="77777777" w:rsidR="008817AB" w:rsidRDefault="00073B83" w:rsidP="008817AB">
      <w:pPr>
        <w:pStyle w:val="Bibliographie"/>
      </w:pPr>
      <w:r>
        <w:rPr>
          <w:b/>
          <w:lang w:val="en-US"/>
        </w:rPr>
        <w:fldChar w:fldCharType="begin"/>
      </w:r>
      <w:r w:rsidR="008817AB">
        <w:rPr>
          <w:b/>
          <w:lang w:val="en-US"/>
        </w:rPr>
        <w:instrText xml:space="preserve"> ADDIN ZOTERO_BIBL {"uncited":[],"omitted":[],"custom":[]} CSL_BIBLIOGRAPHY </w:instrText>
      </w:r>
      <w:r>
        <w:rPr>
          <w:b/>
          <w:lang w:val="en-US"/>
        </w:rPr>
        <w:fldChar w:fldCharType="separate"/>
      </w:r>
      <w:r w:rsidR="008817AB">
        <w:t xml:space="preserve">1. </w:t>
      </w:r>
      <w:r w:rsidR="008817AB">
        <w:tab/>
        <w:t>Kollef MH, Shorr AF, Bassetti M, Timsit J-F, Micek ST, Michelson AP, Garnacho-Montero J. 2021. Timing of antibiotic therapy in the ICU. Crit Care 25:360.</w:t>
      </w:r>
    </w:p>
    <w:p w14:paraId="320382C8" w14:textId="77777777" w:rsidR="008817AB" w:rsidRDefault="008817AB" w:rsidP="008817AB">
      <w:pPr>
        <w:pStyle w:val="Bibliographie"/>
      </w:pPr>
      <w:r>
        <w:t xml:space="preserve">2. </w:t>
      </w:r>
      <w:r>
        <w:tab/>
        <w:t>Patel IH, Chen S, Parsonnet M, Hackman MR, Brooks MA, Konikoff J, Kaplan SA. 1981. Pharmacokinetics of ceftriaxone in humans. Antimicrob Agents Chemother 20:634–641.</w:t>
      </w:r>
    </w:p>
    <w:p w14:paraId="4BBD05E7" w14:textId="77777777" w:rsidR="008817AB" w:rsidRDefault="008817AB" w:rsidP="008817AB">
      <w:pPr>
        <w:pStyle w:val="Bibliographie"/>
      </w:pPr>
      <w:r>
        <w:t xml:space="preserve">3. </w:t>
      </w:r>
      <w:r>
        <w:tab/>
        <w:t>Eldougdoug MW, Youssef DM, El-Shal AS, Sharaf YA, Raparla S, Jasti BR, Elnahas HM. 2023. Evaluation of ceftriaxone pharmacokinetics in hospitalized Egyptian pediatric patients. Eur J Pediatr 182:4407–4420.</w:t>
      </w:r>
    </w:p>
    <w:p w14:paraId="2D984131" w14:textId="77777777" w:rsidR="008817AB" w:rsidRDefault="008817AB" w:rsidP="008817AB">
      <w:pPr>
        <w:pStyle w:val="Bibliographie"/>
      </w:pPr>
      <w:r>
        <w:t xml:space="preserve">4. </w:t>
      </w:r>
      <w:r>
        <w:tab/>
        <w:t>Roberts JA, Lipman J. 2009. Pharmacokinetic issues for antibiotics in the critically ill patient. Crit Care Med 37:840–851; quiz 859.</w:t>
      </w:r>
    </w:p>
    <w:p w14:paraId="4509B936" w14:textId="77777777" w:rsidR="008817AB" w:rsidRDefault="008817AB" w:rsidP="008817AB">
      <w:pPr>
        <w:pStyle w:val="Bibliographie"/>
      </w:pPr>
      <w:r>
        <w:t xml:space="preserve">5. </w:t>
      </w:r>
      <w:r>
        <w:tab/>
        <w:t>Novy E, Martinière H, Roger C. 2023. The Current Status and Future Perspectives of Beta-Lactam Therapeutic Drug Monitoring in Critically Ill Patients. Antibiotics (Basel) 12:681.</w:t>
      </w:r>
    </w:p>
    <w:p w14:paraId="2113203D" w14:textId="77777777" w:rsidR="008817AB" w:rsidRDefault="008817AB" w:rsidP="008817AB">
      <w:pPr>
        <w:pStyle w:val="Bibliographie"/>
      </w:pPr>
      <w:r>
        <w:t xml:space="preserve">6. </w:t>
      </w:r>
      <w:r>
        <w:tab/>
        <w:t>Ulldemolins M, Roberts JA, Rello J, Paterson DL, Lipman J. 2011. The effects of hypoalbuminaemia on optimizing antibacterial dosing in critically ill patients. Clin Pharmacokinet 50:99–110.</w:t>
      </w:r>
    </w:p>
    <w:p w14:paraId="75C892E8" w14:textId="77777777" w:rsidR="008817AB" w:rsidRDefault="008817AB" w:rsidP="008817AB">
      <w:pPr>
        <w:pStyle w:val="Bibliographie"/>
      </w:pPr>
      <w:r>
        <w:t xml:space="preserve">7. </w:t>
      </w:r>
      <w:r>
        <w:tab/>
        <w:t>Lode H, File TM, Mandell L, Ball P, Pypstra R, Thomas M, 185 Gemifloxacin Study Group. 2002. Oral gemifloxacin versus sequential therapy with intravenous ceftriaxone/oral cefuroxime with or without a macrolide in the treatment of patients hospitalized with community-acquired pneumonia: a randomized, open-label, multicenter study of clinical efficacy and tolerability. Clin Ther 24:1915–1936.</w:t>
      </w:r>
    </w:p>
    <w:p w14:paraId="2AB8CAD0" w14:textId="77777777" w:rsidR="008817AB" w:rsidRDefault="008817AB" w:rsidP="008817AB">
      <w:pPr>
        <w:pStyle w:val="Bibliographie"/>
      </w:pPr>
      <w:r>
        <w:t xml:space="preserve">8. </w:t>
      </w:r>
      <w:r>
        <w:tab/>
        <w:t>Serafino Wani RL, Filson SA, Chattaway MA, Godbole G. 2016. Invasive shigellosis in MSM. Int J STD AIDS 27:917–919.</w:t>
      </w:r>
    </w:p>
    <w:p w14:paraId="0E496335" w14:textId="77777777" w:rsidR="008817AB" w:rsidRDefault="008817AB" w:rsidP="008817AB">
      <w:pPr>
        <w:pStyle w:val="Bibliographie"/>
      </w:pPr>
      <w:r>
        <w:t xml:space="preserve">9. </w:t>
      </w:r>
      <w:r>
        <w:tab/>
        <w:t>Rambaud A, Gaborit BJ, Deschanvres C, Le Turnier P, Lecomte R, Asseray-Madani N, Leroy A-G, Deslandes G, Dailly É, Jolliet P, Boutoille D, Bellouard R, Gregoire M, Nantes Anti-Microbial Agents PK/PD (NAMAP) study group. 2020. Development and validation of a dosing nomogram for amoxicillin in infective endocarditis. J Antimicrob Chemother 75:2941–2950.</w:t>
      </w:r>
    </w:p>
    <w:p w14:paraId="306FB355" w14:textId="77777777" w:rsidR="008817AB" w:rsidRDefault="008817AB" w:rsidP="008817AB">
      <w:pPr>
        <w:pStyle w:val="Bibliographie"/>
      </w:pPr>
      <w:r>
        <w:t xml:space="preserve">10. </w:t>
      </w:r>
      <w:r>
        <w:tab/>
        <w:t>Nathan BR, Scheld WM. 2003. The efficacy of trovafloxacin versus ceftriaxone in the treatment of experimental brain abscess/cerebritis in the rat. Life Sci 73:1773–1782.</w:t>
      </w:r>
    </w:p>
    <w:p w14:paraId="483F9DDE" w14:textId="77777777" w:rsidR="008817AB" w:rsidRDefault="008817AB" w:rsidP="008817AB">
      <w:pPr>
        <w:pStyle w:val="Bibliographie"/>
      </w:pPr>
      <w:r>
        <w:t xml:space="preserve">11. </w:t>
      </w:r>
      <w:r>
        <w:tab/>
        <w:t>Marsot A. 2020. Population pharmacokinetic models of first choice beta-lactam antibiotics for severe infections treatment: What antibiotic regimen to prescribe in children? J Pharm Pharm Sci 23:470–485.</w:t>
      </w:r>
    </w:p>
    <w:p w14:paraId="4B982D42" w14:textId="77777777" w:rsidR="008817AB" w:rsidRDefault="008817AB" w:rsidP="008817AB">
      <w:pPr>
        <w:pStyle w:val="Bibliographie"/>
      </w:pPr>
      <w:r>
        <w:t xml:space="preserve">12. </w:t>
      </w:r>
      <w:r>
        <w:tab/>
        <w:t>Perry TR, Schentag JJ. 2001. Clinical use of ceftriaxone: a pharmacokinetic-pharmacodynamic perspective on the impact of minimum inhibitory concentration and serum protein binding. Clin Pharmacokinet 40:685–694.</w:t>
      </w:r>
    </w:p>
    <w:p w14:paraId="280D0E20" w14:textId="77777777" w:rsidR="008817AB" w:rsidRDefault="008817AB" w:rsidP="008817AB">
      <w:pPr>
        <w:pStyle w:val="Bibliographie"/>
      </w:pPr>
      <w:r>
        <w:t xml:space="preserve">13. </w:t>
      </w:r>
      <w:r>
        <w:tab/>
        <w:t>Simon N, Dussol B, Sampol E, Purgus R, Brunet P, Lacarelle B, Berland Y, Bruguerolle B, Urien S. 2006. Population pharmacokinetics of ceftriaxone and pharmacodynamic considerations in haemodialysed patients. Clin Pharmacokinet 45:493–501.</w:t>
      </w:r>
    </w:p>
    <w:p w14:paraId="17E3B09A" w14:textId="77777777" w:rsidR="008817AB" w:rsidRDefault="008817AB" w:rsidP="008817AB">
      <w:pPr>
        <w:pStyle w:val="Bibliographie"/>
      </w:pPr>
      <w:r>
        <w:t xml:space="preserve">14. </w:t>
      </w:r>
      <w:r>
        <w:tab/>
        <w:t>Wang Y-K, Wu Y-E, Li X, Tian L-Y, Khan MW, Tang B-H, Shi H-Y, Zheng Y, Hao G-X, van den Anker J, You D-P, Zhao W. 2020. Optimal Dosing of Ceftriaxone in Infants Based on a Developmental Population Pharmacokinetic-Pharmacodynamic Analysis. Antimicrob Agents Chemother 64:e01412-20.</w:t>
      </w:r>
    </w:p>
    <w:p w14:paraId="14FAC8A8" w14:textId="77777777" w:rsidR="008817AB" w:rsidRDefault="008817AB" w:rsidP="008817AB">
      <w:pPr>
        <w:pStyle w:val="Bibliographie"/>
      </w:pPr>
      <w:r>
        <w:t xml:space="preserve">15. </w:t>
      </w:r>
      <w:r>
        <w:tab/>
        <w:t>Blumer JL, Reed MD, Kaplan EL, Drusano GL. 2005. Explaining the poor bacteriologic eradication rate of single-dose ceftriaxone in group a streptococcal tonsillopharyngitis: a reverse engineering solution using pharmacodynamic modeling. Pediatrics 116:927–932.</w:t>
      </w:r>
    </w:p>
    <w:p w14:paraId="73F09E29" w14:textId="77777777" w:rsidR="008817AB" w:rsidRDefault="008817AB" w:rsidP="008817AB">
      <w:pPr>
        <w:pStyle w:val="Bibliographie"/>
      </w:pPr>
      <w:r>
        <w:t xml:space="preserve">16. </w:t>
      </w:r>
      <w:r>
        <w:tab/>
        <w:t>Tsai D, Stewart P, Goud R, Gourley S, Hewagama S, Krishnaswamy S, Wallis SC, Lipman J, Roberts JA. 2016. Total and unbound ceftriaxone pharmacokinetics in critically ill Australian Indigenous patients with severe sepsis. Int J Antimicrob Agents 48:748–752.</w:t>
      </w:r>
    </w:p>
    <w:p w14:paraId="70F06F85" w14:textId="77777777" w:rsidR="008817AB" w:rsidRDefault="008817AB" w:rsidP="008817AB">
      <w:pPr>
        <w:pStyle w:val="Bibliographie"/>
      </w:pPr>
      <w:r>
        <w:t xml:space="preserve">17. </w:t>
      </w:r>
      <w:r>
        <w:tab/>
        <w:t>Meletiadis J, Turlej-Rogacka A, Lerner A, Adler A, Tacconelli E, Mouton JW, the SATURN Diagnostic Study Group. 2017. Amplification of Antimicrobial Resistance in Gut Flora of Patients Treated with Ceftriaxone. Antimicrob Agents Chemother 61:e00473-17.</w:t>
      </w:r>
    </w:p>
    <w:p w14:paraId="52F33F6B" w14:textId="77777777" w:rsidR="008817AB" w:rsidRDefault="008817AB" w:rsidP="008817AB">
      <w:pPr>
        <w:pStyle w:val="Bibliographie"/>
      </w:pPr>
      <w:r>
        <w:t xml:space="preserve">18. </w:t>
      </w:r>
      <w:r>
        <w:tab/>
        <w:t>Tang Girdwood S, Dong M, Tang P, Stoneman E, Jones R, Yunger T, Ostermeier A, Curry C, Forton M, Hail T, Mullaney R, Lahni P, Punt N, Kaplan J, Vinks AA. 2022. Population Pharmacokinetic Modeling of Total and Free Ceftriaxone in Critically Ill Children and Young Adults and Monte Carlo Simulations Support Twice Daily Dosing for Target Attainment. Antimicrob Agents Chemother 66:e0142721.</w:t>
      </w:r>
    </w:p>
    <w:p w14:paraId="58D4E0AF" w14:textId="77777777" w:rsidR="008817AB" w:rsidRDefault="008817AB" w:rsidP="008817AB">
      <w:pPr>
        <w:pStyle w:val="Bibliographie"/>
      </w:pPr>
      <w:r>
        <w:t xml:space="preserve">19. </w:t>
      </w:r>
      <w:r>
        <w:tab/>
        <w:t>Meenks SD, le Noble JLML, Foudraine NA, de Vries F, Neef K, Janssen PKC. 2022. Population pharmacokinetics of unbound ceftriaxone in a critically ill population. Int J Clin Pharmacol Ther 60:373–383.</w:t>
      </w:r>
    </w:p>
    <w:p w14:paraId="79BC7A3B" w14:textId="77777777" w:rsidR="008817AB" w:rsidRDefault="008817AB" w:rsidP="008817AB">
      <w:pPr>
        <w:pStyle w:val="Bibliographie"/>
      </w:pPr>
      <w:r>
        <w:t xml:space="preserve">20. </w:t>
      </w:r>
      <w:r>
        <w:tab/>
        <w:t>Cheng V, Abdul-Aziz MH, Burrows F, Buscher H, Cho Y-J, Corley A, Gilder E, Kim H-S, Lim SY, McGuinness S, Parke R, Reynolds C, Rudham S, Wallis SC, Welch SA, Fraser JF, Shekar K, Roberts JA, ASAP ECMO Investigators. 2022. Population Pharmacokinetics and Dosing Simulations of Ceftriaxone in Critically Ill Patients Receiving Extracorporeal Membrane Oxygenation (An ASAP ECMO Study). Clin Pharmacokinet 61:847–856.</w:t>
      </w:r>
    </w:p>
    <w:p w14:paraId="4EAA0F69" w14:textId="77777777" w:rsidR="008817AB" w:rsidRDefault="008817AB" w:rsidP="008817AB">
      <w:pPr>
        <w:pStyle w:val="Bibliographie"/>
      </w:pPr>
      <w:r>
        <w:t xml:space="preserve">21. </w:t>
      </w:r>
      <w:r>
        <w:tab/>
        <w:t>Standing JF, Ongas MO, Ogwang C, Kagwanja N, Murunga S, Mwaringa S, Ali R, Mturi N, Timbwa M, Manyasi C, Mwalekwa L, Bandika VL, Ogutu B, Waichungo J, Kipper K, Berkley JA, FLACSAM-PK Study Group. 2018. Dosing of Ceftriaxone and Metronidazole for Children With Severe Acute Malnutrition. Clin Pharmacol Ther 104:1165–1174.</w:t>
      </w:r>
    </w:p>
    <w:p w14:paraId="6D1E1139" w14:textId="77777777" w:rsidR="008817AB" w:rsidRDefault="008817AB" w:rsidP="008817AB">
      <w:pPr>
        <w:pStyle w:val="Bibliographie"/>
      </w:pPr>
      <w:r>
        <w:t xml:space="preserve">22. </w:t>
      </w:r>
      <w:r>
        <w:tab/>
        <w:t>Bos JC, Prins JM, Mistício MC, Nunguiane G, Lang CN, Beirão JC, Mathôt RAA, van Hest RM. 2018. Pharmacokinetics and pharmacodynamic target attainment of ceftriaxone in adult severely ill sub-Saharan African patients: a population pharmacokinetic modelling study. J Antimicrob Chemother 73:1620–1629.</w:t>
      </w:r>
    </w:p>
    <w:p w14:paraId="3587AEFE" w14:textId="77777777" w:rsidR="008817AB" w:rsidRDefault="008817AB" w:rsidP="008817AB">
      <w:pPr>
        <w:pStyle w:val="Bibliographie"/>
      </w:pPr>
      <w:r>
        <w:t xml:space="preserve">23. </w:t>
      </w:r>
      <w:r>
        <w:tab/>
        <w:t>Leegwater E, Kraaijenbrink BVC, Moes DJ a. R, Purmer IM, Wilms EB. 2020. Population pharmacokinetics of ceftriaxone administered as continuous or intermittent infusion in critically ill patients. J Antimicrob Chemother 75:1554–1558.</w:t>
      </w:r>
    </w:p>
    <w:p w14:paraId="315126B5" w14:textId="77777777" w:rsidR="008817AB" w:rsidRDefault="008817AB" w:rsidP="008817AB">
      <w:pPr>
        <w:pStyle w:val="Bibliographie"/>
      </w:pPr>
      <w:r>
        <w:t xml:space="preserve">24. </w:t>
      </w:r>
      <w:r>
        <w:tab/>
        <w:t>Heffernan AJ, Curran RA, Denny KJ, Sime FB, Stanford CL, McWhinney B, Ungerer J, Roberts JA, Lipman J. 2021. Ceftriaxone dosing in patients admitted from the emergency department with sepsis. Eur J Clin Pharmacol 77:207–214.</w:t>
      </w:r>
    </w:p>
    <w:p w14:paraId="1146BED4" w14:textId="77777777" w:rsidR="008817AB" w:rsidRDefault="008817AB" w:rsidP="008817AB">
      <w:pPr>
        <w:pStyle w:val="Bibliographie"/>
      </w:pPr>
      <w:r>
        <w:t xml:space="preserve">25. </w:t>
      </w:r>
      <w:r>
        <w:tab/>
        <w:t>Hartman SJF, Upadhyay PJ, Hagedoorn NN, Mathôt RAA, Moll HA, van der Flier M, Schreuder MF, Brüggemann RJ, Knibbe CA, de Wildt SN. 2021. Current Ceftriaxone Dose Recommendations are Adequate for Most Critically Ill Children: Results of a Population Pharmacokinetic Modeling and Simulation Study. Clin Pharmacokinet 60:1361–1372.</w:t>
      </w:r>
    </w:p>
    <w:p w14:paraId="62139305" w14:textId="77777777" w:rsidR="008817AB" w:rsidRDefault="008817AB" w:rsidP="008817AB">
      <w:pPr>
        <w:pStyle w:val="Bibliographie"/>
      </w:pPr>
      <w:r>
        <w:t xml:space="preserve">26. </w:t>
      </w:r>
      <w:r>
        <w:tab/>
        <w:t>Dreesen E, Gijsen M, Elkayal O, Annaert P, Debaveye Y, Wauters J, Karlsson MO, Spriet I. 2022. Ceftriaxone dosing based on the predicted probability of augmented renal clearance in critically ill patients with pneumonia. J Antimicrob Chemother 77:2479–2488.</w:t>
      </w:r>
    </w:p>
    <w:p w14:paraId="23FC1603" w14:textId="77777777" w:rsidR="008817AB" w:rsidRDefault="008817AB" w:rsidP="008817AB">
      <w:pPr>
        <w:pStyle w:val="Bibliographie"/>
      </w:pPr>
      <w:r>
        <w:t xml:space="preserve">27. </w:t>
      </w:r>
      <w:r>
        <w:tab/>
        <w:t>Grégoire M, Dailly E, Le Turnier P, Garot D, Guimard T, Bernard L, Tattevin P, Vandamme Y-M, Hoff J, Lemaitre F, Verdier M-C, Deslandes G, Bellouard R, Sébille V, Chiffoleau A, Boutoille D, Navas D, Asseray N. 2019. High-Dose Ceftriaxone for Bacterial Meningitis and Optimization of Administration Scheme Based on Nomogram. Antimicrob Agents Chemother 63:e00634-19.</w:t>
      </w:r>
    </w:p>
    <w:p w14:paraId="18E539D9" w14:textId="77777777" w:rsidR="008817AB" w:rsidRDefault="008817AB" w:rsidP="008817AB">
      <w:pPr>
        <w:pStyle w:val="Bibliographie"/>
      </w:pPr>
      <w:r>
        <w:t xml:space="preserve">28. </w:t>
      </w:r>
      <w:r>
        <w:tab/>
        <w:t>Ulldemolins M, Bastida C, Llauradó-Serra M, Csajka C, Rodríguez A, Badia JR, Martín-Loeches I, Soy D. 2021. Once-daily 1 g ceftriaxone optimizes exposure in patients with septic shock and hypoalbuminemia receiving continuous veno-venous hemodiafiltration. Eur J Clin Pharmacol 77:1169–1180.</w:t>
      </w:r>
    </w:p>
    <w:p w14:paraId="2CE8FB9F" w14:textId="77777777" w:rsidR="008817AB" w:rsidRDefault="008817AB" w:rsidP="008817AB">
      <w:pPr>
        <w:pStyle w:val="Bibliographie"/>
      </w:pPr>
      <w:r>
        <w:t xml:space="preserve">29. </w:t>
      </w:r>
      <w:r>
        <w:tab/>
        <w:t>Gijsen M, Dreesen E, Van Daele R, Annaert P, Debaveye Y, Wauters J, Spriet I. 2021. Pharmacokinetic/Pharmacodynamic Target Attainment Based on Measured versus Predicted Unbound Ceftriaxone Concentrations in Critically Ill Patients with Pneumonia: An Observational Cohort Study. Antibiotics (Basel) 10:557.</w:t>
      </w:r>
    </w:p>
    <w:p w14:paraId="0109C8AD" w14:textId="77777777" w:rsidR="008817AB" w:rsidRDefault="008817AB" w:rsidP="008817AB">
      <w:pPr>
        <w:pStyle w:val="Bibliographie"/>
      </w:pPr>
      <w:r>
        <w:t xml:space="preserve">30. </w:t>
      </w:r>
      <w:r>
        <w:tab/>
        <w:t>Sanz-Codina M, Wicha SG, Wulkersdorfer B, Al Jalali V, Van Os W, Vossen MG, Bauer M, Lackner E, Dorn C, Zeitlinger M. 2023. Comparison of ultrafiltration and microdialysis for ceftriaxone protein-binding determination. J Antimicrob Chemother 78:380–388.</w:t>
      </w:r>
    </w:p>
    <w:p w14:paraId="6F643404" w14:textId="77777777" w:rsidR="008817AB" w:rsidRDefault="008817AB" w:rsidP="008817AB">
      <w:pPr>
        <w:pStyle w:val="Bibliographie"/>
      </w:pPr>
      <w:r>
        <w:t xml:space="preserve">31. </w:t>
      </w:r>
      <w:r>
        <w:tab/>
        <w:t>Metsu D, Lanot T, Fraissinet F, Concordet D, Gayrard V, Averseng M, Ressault A, Martin-Blondel G, Levade T, Février F, Chatelut E, Delobel P, Gandia P. 2020. Comparing ultrafiltration and equilibrium dialysis to measure unbound plasma dolutegravir concentrations based on a design of experiment approach. Sci Rep 10:12265.</w:t>
      </w:r>
    </w:p>
    <w:p w14:paraId="722C6CDF" w14:textId="77777777" w:rsidR="008817AB" w:rsidRDefault="008817AB" w:rsidP="008817AB">
      <w:pPr>
        <w:pStyle w:val="Bibliographie"/>
      </w:pPr>
      <w:r>
        <w:t xml:space="preserve">32. </w:t>
      </w:r>
      <w:r>
        <w:tab/>
        <w:t>Heffernan AJ, Sime FB, Kumta N, Wallis SC, McWhinney B, Ungerer J, Wong G, Joynt GM, Lipman J, Roberts JA. 2022. Multicenter Population Pharmacokinetic Study of Unbound Ceftriaxone in Critically Ill Patients. Antimicrob Agents Chemother 66:e0218921.</w:t>
      </w:r>
    </w:p>
    <w:p w14:paraId="2D59904A" w14:textId="77777777" w:rsidR="008817AB" w:rsidRDefault="008817AB" w:rsidP="008817AB">
      <w:pPr>
        <w:pStyle w:val="Bibliographie"/>
      </w:pPr>
      <w:r>
        <w:t xml:space="preserve">33. </w:t>
      </w:r>
      <w:r>
        <w:tab/>
        <w:t>Alasmari F, Alasmari MS, Muwainea HM, Alomar HA, Alasmari AF, Alsanea S, Alshamsan A, Rasool MF, Alqahtani F. 2023. Physiologically-based pharmacokinetic modeling for single and multiple dosing regimens of ceftriaxone in healthy and chronic kidney disease populations: a tool for model-informed precision dosing. Front Pharmacol 14:1200828.</w:t>
      </w:r>
    </w:p>
    <w:p w14:paraId="6001224D" w14:textId="77777777" w:rsidR="008817AB" w:rsidRDefault="008817AB" w:rsidP="008817AB">
      <w:pPr>
        <w:pStyle w:val="Bibliographie"/>
      </w:pPr>
      <w:r>
        <w:t xml:space="preserve">34. </w:t>
      </w:r>
      <w:r>
        <w:tab/>
        <w:t xml:space="preserve"> Comité de l’Antibiograme de la Société Française de Microbiologie. Société Française de Microbiologie. https://www.sfm-microbiologie.org/boutique/_comite-de-lantibiogramme-de-la-sfm-ca-sfm-v1-0-juin-2024/. Retrieved 13 November 2024.</w:t>
      </w:r>
    </w:p>
    <w:p w14:paraId="268DBF63" w14:textId="77777777" w:rsidR="008817AB" w:rsidRDefault="008817AB" w:rsidP="008817AB">
      <w:pPr>
        <w:pStyle w:val="Bibliographie"/>
      </w:pPr>
      <w:r>
        <w:t xml:space="preserve">35. </w:t>
      </w:r>
      <w:r>
        <w:tab/>
        <w:t>Pressat-Laffouilhère T, Balayé P, Dahamna B, Lelong R, Billey K, Darmoni SJ, Grosjean J. 2022. Evaluation of Doc’EDS: a French semantic search tool to query health documents from a clinical data warehouse. BMC Med Inform Decis Mak 22:34.</w:t>
      </w:r>
    </w:p>
    <w:p w14:paraId="26F40385" w14:textId="77777777" w:rsidR="008817AB" w:rsidRDefault="008817AB" w:rsidP="008817AB">
      <w:pPr>
        <w:pStyle w:val="Bibliographie"/>
      </w:pPr>
      <w:r>
        <w:t xml:space="preserve">36. </w:t>
      </w:r>
      <w:r>
        <w:tab/>
        <w:t>R Core Team. 2023. R: A Language and Environment for Statistical Computing. R Foundation for Statistical Computing, Vienna, Austria. https://www.R-project.org/.</w:t>
      </w:r>
    </w:p>
    <w:p w14:paraId="7A37D4E3" w14:textId="77777777" w:rsidR="008817AB" w:rsidRDefault="008817AB" w:rsidP="008817AB">
      <w:pPr>
        <w:pStyle w:val="Bibliographie"/>
      </w:pPr>
      <w:r>
        <w:t xml:space="preserve">37. </w:t>
      </w:r>
      <w:r>
        <w:tab/>
        <w:t>RStudio Team. 2023. RStudio: Integrated Development Environment for R. RStudio, PBC, Boston, MA. https://posit.co/download/rstudio-desktop/.</w:t>
      </w:r>
    </w:p>
    <w:p w14:paraId="4AEF04EC" w14:textId="77777777" w:rsidR="008817AB" w:rsidRDefault="008817AB" w:rsidP="008817AB">
      <w:pPr>
        <w:pStyle w:val="Bibliographie"/>
      </w:pPr>
      <w:r>
        <w:t xml:space="preserve">38. </w:t>
      </w:r>
      <w:r>
        <w:tab/>
        <w:t>Wickham H. 2016. ggplot2: Elegant Graphics for Data Analysis. Springer-Verlag New York. https://ggplot2.tidyverse.org.</w:t>
      </w:r>
    </w:p>
    <w:p w14:paraId="4E9CA055" w14:textId="77777777" w:rsidR="008817AB" w:rsidRDefault="008817AB" w:rsidP="008817AB">
      <w:pPr>
        <w:pStyle w:val="Bibliographie"/>
      </w:pPr>
      <w:r>
        <w:t xml:space="preserve">39. </w:t>
      </w:r>
      <w:r>
        <w:tab/>
        <w:t>Xiao N. 2024. ggsci: Scientific Journal and Sci-Fi Themed Color Palettes for “ggplot2.” https://CRAN.R-project.org/package=ggsci.</w:t>
      </w:r>
    </w:p>
    <w:p w14:paraId="69BFCB79" w14:textId="77777777" w:rsidR="008817AB" w:rsidRDefault="008817AB" w:rsidP="008817AB">
      <w:pPr>
        <w:pStyle w:val="Bibliographie"/>
      </w:pPr>
      <w:r>
        <w:t xml:space="preserve">40. </w:t>
      </w:r>
      <w:r>
        <w:tab/>
        <w:t>Kassambara A. 2023. ggpubr: “ggplot2” Based Publication Ready Plots. https://CRAN.R-project.org/package=ggpubr.</w:t>
      </w:r>
    </w:p>
    <w:p w14:paraId="7DEDBEB0" w14:textId="77777777" w:rsidR="008817AB" w:rsidRDefault="008817AB" w:rsidP="008817AB">
      <w:pPr>
        <w:pStyle w:val="Bibliographie"/>
      </w:pPr>
      <w:r>
        <w:t xml:space="preserve">41. </w:t>
      </w:r>
      <w:r>
        <w:tab/>
        <w:t>Wickham H. 2007. Reshaping Data with the reshape Package. Journal of Statistical Software 21:1–20.</w:t>
      </w:r>
    </w:p>
    <w:p w14:paraId="24B96F0F" w14:textId="77777777" w:rsidR="008817AB" w:rsidRDefault="008817AB" w:rsidP="008817AB">
      <w:pPr>
        <w:pStyle w:val="Bibliographie"/>
      </w:pPr>
      <w:r>
        <w:t xml:space="preserve">42. </w:t>
      </w:r>
      <w:r>
        <w:tab/>
        <w:t>Wilke CO. 2024. cowplot: Streamlined Plot Theme and Plot Annotations for “ggplot2.” https://CRAN.R-project.org/package=cowplot.</w:t>
      </w:r>
    </w:p>
    <w:p w14:paraId="78E65582" w14:textId="77777777" w:rsidR="008817AB" w:rsidRDefault="008817AB" w:rsidP="008817AB">
      <w:pPr>
        <w:pStyle w:val="Bibliographie"/>
      </w:pPr>
      <w:r>
        <w:t xml:space="preserve">43. </w:t>
      </w:r>
      <w:r>
        <w:tab/>
        <w:t>Wickham H. 2023. forcats: Tools for Working with Categorical Variables (Factors). https://CRAN.R-project.org/package=forcats.</w:t>
      </w:r>
    </w:p>
    <w:p w14:paraId="376B4BDF" w14:textId="77777777" w:rsidR="008817AB" w:rsidRDefault="008817AB" w:rsidP="008817AB">
      <w:pPr>
        <w:pStyle w:val="Bibliographie"/>
      </w:pPr>
      <w:r>
        <w:t xml:space="preserve">44. </w:t>
      </w:r>
      <w:r>
        <w:tab/>
        <w:t>Wickham H, François R, Henry L, Müller K, Vaughan D. 2023. dplyr: A Grammar of Data Manipulation. https://CRAN.R-project.org/package=dplyr.</w:t>
      </w:r>
    </w:p>
    <w:p w14:paraId="2A4A765E" w14:textId="77777777" w:rsidR="008817AB" w:rsidRDefault="008817AB" w:rsidP="008817AB">
      <w:pPr>
        <w:pStyle w:val="Bibliographie"/>
      </w:pPr>
      <w:r>
        <w:t xml:space="preserve">45. </w:t>
      </w:r>
      <w:r>
        <w:tab/>
        <w:t>Gohel D, Skintzos P. 2024. flextable: Functions for Tabular Reporting. https://CRAN.R-project.org/package=flextable.</w:t>
      </w:r>
    </w:p>
    <w:p w14:paraId="05ABAB26" w14:textId="77777777" w:rsidR="008817AB" w:rsidRDefault="008817AB" w:rsidP="008817AB">
      <w:pPr>
        <w:pStyle w:val="Bibliographie"/>
      </w:pPr>
      <w:r>
        <w:t xml:space="preserve">46. </w:t>
      </w:r>
      <w:r>
        <w:tab/>
        <w:t>Auguie B. 2017. gridExtra: Miscellaneous Functions for “Grid” Graphics. https://CRAN.R-project.org/package=gridExtra.</w:t>
      </w:r>
    </w:p>
    <w:p w14:paraId="25D190B8" w14:textId="77777777" w:rsidR="008817AB" w:rsidRDefault="008817AB" w:rsidP="008817AB">
      <w:pPr>
        <w:pStyle w:val="Bibliographie"/>
      </w:pPr>
      <w:r>
        <w:t xml:space="preserve">47. </w:t>
      </w:r>
      <w:r>
        <w:tab/>
        <w:t>Iannone R, Cheng J, Schloerke B, Hughes E, Lauer A, Seo J, Brevoort K, Roy O. 2024. gt: Easily Create Presentation-Ready Display Tables. https://CRAN.R-project.org/package=gt.</w:t>
      </w:r>
    </w:p>
    <w:p w14:paraId="73A9BA5B" w14:textId="77777777" w:rsidR="008817AB" w:rsidRDefault="008817AB" w:rsidP="008817AB">
      <w:pPr>
        <w:pStyle w:val="Bibliographie"/>
      </w:pPr>
      <w:r>
        <w:t xml:space="preserve">48. </w:t>
      </w:r>
      <w:r>
        <w:tab/>
        <w:t>Sjoberg DD, Whiting K, Curry M, Lavery JA, Larmarange J. 2021. Reproducible Summary Tables with the gtsummary Package. The R Journal 13:570–580.</w:t>
      </w:r>
    </w:p>
    <w:p w14:paraId="515F3B41" w14:textId="77777777" w:rsidR="008817AB" w:rsidRDefault="008817AB" w:rsidP="008817AB">
      <w:pPr>
        <w:pStyle w:val="Bibliographie"/>
      </w:pPr>
      <w:r>
        <w:t xml:space="preserve">49. </w:t>
      </w:r>
      <w:r>
        <w:tab/>
        <w:t>Gohel D, Moog S. 2024. officer: Manipulation of Microsoft Word and PowerPoint Documents. https://CRAN.R-project.org/package=officer.</w:t>
      </w:r>
    </w:p>
    <w:p w14:paraId="4D7112BD" w14:textId="77777777" w:rsidR="008817AB" w:rsidRDefault="008817AB" w:rsidP="008817AB">
      <w:pPr>
        <w:pStyle w:val="Bibliographie"/>
      </w:pPr>
      <w:r>
        <w:t xml:space="preserve">50. </w:t>
      </w:r>
      <w:r>
        <w:tab/>
        <w:t>Kassambara A. 2023. ggcorrplot: Visualization of a Correlation Matrix using “ggplot2.” https://CRAN.R-project.org/package=ggcorrplot.</w:t>
      </w:r>
    </w:p>
    <w:p w14:paraId="05E8CC9B" w14:textId="77777777" w:rsidR="008817AB" w:rsidRDefault="008817AB" w:rsidP="008817AB">
      <w:pPr>
        <w:pStyle w:val="Bibliographie"/>
      </w:pPr>
      <w:r>
        <w:t xml:space="preserve">51. </w:t>
      </w:r>
      <w:r>
        <w:tab/>
        <w:t>Fay MP. 2010. Confidence intervals that match Fisher’s exact or Blaker’s exact tests. Biostatistics 11:373–374.</w:t>
      </w:r>
    </w:p>
    <w:p w14:paraId="4EFE1805" w14:textId="77777777" w:rsidR="008817AB" w:rsidRDefault="008817AB" w:rsidP="008817AB">
      <w:pPr>
        <w:pStyle w:val="Bibliographie"/>
      </w:pPr>
      <w:r>
        <w:t xml:space="preserve">52. </w:t>
      </w:r>
      <w:r>
        <w:tab/>
        <w:t>Kuznetsova A, Brockhoff PB, Christensen RHB. 2017. lmerTest Package: Tests in Linear Mixed Effects Models. Journal of Statistical Software 82:1–26.</w:t>
      </w:r>
    </w:p>
    <w:p w14:paraId="04EC5D20" w14:textId="77777777" w:rsidR="008817AB" w:rsidRDefault="008817AB" w:rsidP="008817AB">
      <w:pPr>
        <w:pStyle w:val="Bibliographie"/>
      </w:pPr>
      <w:r>
        <w:t xml:space="preserve">53. </w:t>
      </w:r>
      <w:r>
        <w:tab/>
        <w:t>Neuwirth E. 2022. RColorBrewer: ColorBrewer Palettes. https://CRAN.R-project.org/package=RColorBrewer.</w:t>
      </w:r>
    </w:p>
    <w:p w14:paraId="7ABD37EA" w14:textId="77777777" w:rsidR="008817AB" w:rsidRDefault="008817AB" w:rsidP="008817AB">
      <w:pPr>
        <w:pStyle w:val="Bibliographie"/>
      </w:pPr>
      <w:r>
        <w:t xml:space="preserve">54. </w:t>
      </w:r>
      <w:r>
        <w:tab/>
        <w:t>Hothorn T, Bretz F, Westfall P. 2008. Simultaneous Inference in General Parametric Models. Biometrical Journal 50:346–363.</w:t>
      </w:r>
    </w:p>
    <w:p w14:paraId="0C3E5717" w14:textId="30032A4B" w:rsidR="002B2A28" w:rsidRDefault="00073B83" w:rsidP="002B2A28">
      <w:pPr>
        <w:spacing w:line="480" w:lineRule="auto"/>
        <w:rPr>
          <w:ins w:id="898" w:author="Thomas Duflot" w:date="2024-11-14T10:12:00Z"/>
          <w:b/>
          <w:bCs/>
          <w:lang w:val="en-US"/>
        </w:rPr>
      </w:pPr>
      <w:r>
        <w:rPr>
          <w:b/>
          <w:lang w:val="en-US"/>
        </w:rPr>
        <w:fldChar w:fldCharType="end"/>
      </w:r>
    </w:p>
    <w:p w14:paraId="593AD144" w14:textId="77777777" w:rsidR="003F5C74" w:rsidRDefault="003F5C74">
      <w:pPr>
        <w:rPr>
          <w:ins w:id="899" w:author="Thomas Duflot" w:date="2024-11-14T11:06:00Z"/>
          <w:b/>
          <w:bCs/>
          <w:lang w:val="en-US"/>
        </w:rPr>
        <w:sectPr w:rsidR="003F5C74" w:rsidSect="003F5C74">
          <w:pgSz w:w="11906" w:h="16838"/>
          <w:pgMar w:top="1134" w:right="1134" w:bottom="1134" w:left="1134" w:header="709" w:footer="709" w:gutter="0"/>
          <w:lnNumType w:countBy="1" w:restart="continuous"/>
          <w:cols w:space="708"/>
          <w:docGrid w:linePitch="360"/>
        </w:sectPr>
      </w:pPr>
    </w:p>
    <w:p w14:paraId="57F01284" w14:textId="77777777" w:rsidR="00073B83" w:rsidRPr="005C71FD" w:rsidDel="002B2A28" w:rsidRDefault="00073B83" w:rsidP="008F0A59">
      <w:pPr>
        <w:spacing w:line="480" w:lineRule="auto"/>
        <w:rPr>
          <w:del w:id="900" w:author="Thomas Duflot" w:date="2024-11-14T10:12:00Z"/>
          <w:b/>
          <w:lang w:val="en-US"/>
        </w:rPr>
      </w:pPr>
    </w:p>
    <w:p w14:paraId="2D9CBD43" w14:textId="77777777" w:rsidR="009F745B" w:rsidDel="00073B83" w:rsidRDefault="009F745B" w:rsidP="008F0A59">
      <w:pPr>
        <w:spacing w:line="480" w:lineRule="auto"/>
        <w:rPr>
          <w:del w:id="901" w:author="Thomas Duflot" w:date="2024-11-14T09:29:00Z"/>
          <w:b/>
          <w:bCs/>
          <w:lang w:val="en-US"/>
        </w:rPr>
      </w:pPr>
    </w:p>
    <w:p w14:paraId="3DF7F7BE" w14:textId="296E3557" w:rsidR="00073B83" w:rsidDel="00073B83" w:rsidRDefault="00D87D50" w:rsidP="00073B83">
      <w:pPr>
        <w:pStyle w:val="Bibliographie"/>
        <w:rPr>
          <w:del w:id="902" w:author="Thomas Duflot" w:date="2024-11-14T09:29:00Z"/>
        </w:rPr>
      </w:pPr>
      <w:del w:id="903" w:author="Thomas Duflot" w:date="2024-11-14T09:29:00Z">
        <w:r w:rsidDel="00073B83">
          <w:rPr>
            <w:b/>
            <w:bCs/>
            <w:lang w:val="en-US"/>
          </w:rPr>
          <w:fldChar w:fldCharType="begin"/>
        </w:r>
        <w:r w:rsidDel="00073B83">
          <w:rPr>
            <w:b/>
            <w:bCs/>
            <w:lang w:val="en-US"/>
          </w:rPr>
          <w:delInstrText xml:space="preserve"> ADDIN ZOTERO_BIBL {"uncited":[],"omitted":[],"custom":[]} CSL_BIBLIOGRAPHY </w:delInstrText>
        </w:r>
        <w:r w:rsidDel="00073B83">
          <w:rPr>
            <w:b/>
            <w:bCs/>
            <w:lang w:val="en-US"/>
          </w:rPr>
          <w:fldChar w:fldCharType="separate"/>
        </w:r>
        <w:r w:rsidR="00073B83" w:rsidDel="00073B83">
          <w:delText xml:space="preserve">1. Kollef MH, Shorr AF, Bassetti M, </w:delText>
        </w:r>
        <w:r w:rsidR="00073B83" w:rsidDel="00073B83">
          <w:rPr>
            <w:i/>
            <w:iCs/>
          </w:rPr>
          <w:delText>et al.</w:delText>
        </w:r>
        <w:r w:rsidR="00073B83" w:rsidDel="00073B83">
          <w:delText xml:space="preserve"> Timing of antibiotic therapy in the ICU. </w:delText>
        </w:r>
        <w:r w:rsidR="00073B83" w:rsidDel="00073B83">
          <w:rPr>
            <w:i/>
            <w:iCs/>
          </w:rPr>
          <w:delText>Crit Care</w:delText>
        </w:r>
        <w:r w:rsidR="00073B83" w:rsidDel="00073B83">
          <w:delText xml:space="preserve"> 2021; </w:delText>
        </w:r>
        <w:r w:rsidR="00073B83" w:rsidDel="00073B83">
          <w:rPr>
            <w:b/>
            <w:bCs/>
          </w:rPr>
          <w:delText>25</w:delText>
        </w:r>
        <w:r w:rsidR="00073B83" w:rsidDel="00073B83">
          <w:delText>: 360.</w:delText>
        </w:r>
      </w:del>
    </w:p>
    <w:p w14:paraId="6CE7FDFA" w14:textId="2AB4B7F0" w:rsidR="00073B83" w:rsidDel="00073B83" w:rsidRDefault="00073B83" w:rsidP="00073B83">
      <w:pPr>
        <w:pStyle w:val="Bibliographie"/>
        <w:rPr>
          <w:del w:id="904" w:author="Thomas Duflot" w:date="2024-11-14T09:29:00Z"/>
        </w:rPr>
      </w:pPr>
      <w:del w:id="905" w:author="Thomas Duflot" w:date="2024-11-14T09:29:00Z">
        <w:r w:rsidDel="00073B83">
          <w:delText xml:space="preserve">2. De Paepe P, Belpaire FM, Buylaert WA. Pharmacokinetic and pharmacodynamic considerations when treating patients with sepsis and septic shock. </w:delText>
        </w:r>
        <w:r w:rsidDel="00073B83">
          <w:rPr>
            <w:i/>
            <w:iCs/>
          </w:rPr>
          <w:delText>Clin Pharmacokinet</w:delText>
        </w:r>
        <w:r w:rsidDel="00073B83">
          <w:delText xml:space="preserve"> 2002; </w:delText>
        </w:r>
        <w:r w:rsidDel="00073B83">
          <w:rPr>
            <w:b/>
            <w:bCs/>
          </w:rPr>
          <w:delText>41</w:delText>
        </w:r>
        <w:r w:rsidDel="00073B83">
          <w:delText>: 1135–51.</w:delText>
        </w:r>
      </w:del>
    </w:p>
    <w:p w14:paraId="1B074460" w14:textId="190E8A29" w:rsidR="00073B83" w:rsidDel="00073B83" w:rsidRDefault="00073B83" w:rsidP="00073B83">
      <w:pPr>
        <w:pStyle w:val="Bibliographie"/>
        <w:rPr>
          <w:del w:id="906" w:author="Thomas Duflot" w:date="2024-11-14T09:29:00Z"/>
        </w:rPr>
      </w:pPr>
      <w:del w:id="907" w:author="Thomas Duflot" w:date="2024-11-14T09:29:00Z">
        <w:r w:rsidDel="00073B83">
          <w:delText xml:space="preserve">3. Lizza BD, Raush N, Micek ST. Antibiotic Optimization in the Intensive Care Unit. </w:delText>
        </w:r>
        <w:r w:rsidDel="00073B83">
          <w:rPr>
            <w:i/>
            <w:iCs/>
          </w:rPr>
          <w:delText>Semin Respir Crit Care Med</w:delText>
        </w:r>
        <w:r w:rsidDel="00073B83">
          <w:delText xml:space="preserve"> 2022; </w:delText>
        </w:r>
        <w:r w:rsidDel="00073B83">
          <w:rPr>
            <w:b/>
            <w:bCs/>
          </w:rPr>
          <w:delText>43</w:delText>
        </w:r>
        <w:r w:rsidDel="00073B83">
          <w:delText>: 125–30.</w:delText>
        </w:r>
      </w:del>
    </w:p>
    <w:p w14:paraId="00D6E7BA" w14:textId="5C9E6A56" w:rsidR="00073B83" w:rsidDel="00073B83" w:rsidRDefault="00073B83" w:rsidP="00073B83">
      <w:pPr>
        <w:pStyle w:val="Bibliographie"/>
        <w:rPr>
          <w:del w:id="908" w:author="Thomas Duflot" w:date="2024-11-14T09:29:00Z"/>
        </w:rPr>
      </w:pPr>
      <w:del w:id="909" w:author="Thomas Duflot" w:date="2024-11-14T09:29:00Z">
        <w:r w:rsidDel="00073B83">
          <w:delText xml:space="preserve">4. Roberts JA, Lipman J. Pharmacokinetic issues for antibiotics in the critically ill patient. </w:delText>
        </w:r>
        <w:r w:rsidDel="00073B83">
          <w:rPr>
            <w:i/>
            <w:iCs/>
          </w:rPr>
          <w:delText>Crit Care Med</w:delText>
        </w:r>
        <w:r w:rsidDel="00073B83">
          <w:delText xml:space="preserve"> 2009; </w:delText>
        </w:r>
        <w:r w:rsidDel="00073B83">
          <w:rPr>
            <w:b/>
            <w:bCs/>
          </w:rPr>
          <w:delText>37</w:delText>
        </w:r>
        <w:r w:rsidDel="00073B83">
          <w:delText>: 840–51; quiz 859.</w:delText>
        </w:r>
      </w:del>
    </w:p>
    <w:p w14:paraId="4F847DAC" w14:textId="394635C7" w:rsidR="00073B83" w:rsidDel="00073B83" w:rsidRDefault="00073B83" w:rsidP="00073B83">
      <w:pPr>
        <w:pStyle w:val="Bibliographie"/>
        <w:rPr>
          <w:del w:id="910" w:author="Thomas Duflot" w:date="2024-11-14T09:29:00Z"/>
        </w:rPr>
      </w:pPr>
      <w:del w:id="911" w:author="Thomas Duflot" w:date="2024-11-14T09:29:00Z">
        <w:r w:rsidDel="00073B83">
          <w:delText xml:space="preserve">5. Novy E, Martinière H, Roger C. The Current Status and Future Perspectives of Beta-Lactam Therapeutic Drug Monitoring in Critically Ill Patients. </w:delText>
        </w:r>
        <w:r w:rsidDel="00073B83">
          <w:rPr>
            <w:i/>
            <w:iCs/>
          </w:rPr>
          <w:delText>Antibiotics (Basel)</w:delText>
        </w:r>
        <w:r w:rsidDel="00073B83">
          <w:delText xml:space="preserve"> 2023; </w:delText>
        </w:r>
        <w:r w:rsidDel="00073B83">
          <w:rPr>
            <w:b/>
            <w:bCs/>
          </w:rPr>
          <w:delText>12</w:delText>
        </w:r>
        <w:r w:rsidDel="00073B83">
          <w:delText>: 681.</w:delText>
        </w:r>
      </w:del>
    </w:p>
    <w:p w14:paraId="28D604AE" w14:textId="2D406398" w:rsidR="00073B83" w:rsidDel="00073B83" w:rsidRDefault="00073B83" w:rsidP="00073B83">
      <w:pPr>
        <w:pStyle w:val="Bibliographie"/>
        <w:rPr>
          <w:del w:id="912" w:author="Thomas Duflot" w:date="2024-11-14T09:29:00Z"/>
        </w:rPr>
      </w:pPr>
      <w:del w:id="913" w:author="Thomas Duflot" w:date="2024-11-14T09:29:00Z">
        <w:r w:rsidDel="00073B83">
          <w:delText xml:space="preserve">6. Ulldemolins M, Roberts JA, Rello J, Paterson DL, Lipman J. The effects of hypoalbuminaemia on optimizing antibacterial dosing in critically ill patients. </w:delText>
        </w:r>
        <w:r w:rsidDel="00073B83">
          <w:rPr>
            <w:i/>
            <w:iCs/>
          </w:rPr>
          <w:delText>Clin Pharmacokinet</w:delText>
        </w:r>
        <w:r w:rsidDel="00073B83">
          <w:delText xml:space="preserve"> 2011; </w:delText>
        </w:r>
        <w:r w:rsidDel="00073B83">
          <w:rPr>
            <w:b/>
            <w:bCs/>
          </w:rPr>
          <w:delText>50</w:delText>
        </w:r>
        <w:r w:rsidDel="00073B83">
          <w:delText>: 99–110.</w:delText>
        </w:r>
      </w:del>
    </w:p>
    <w:p w14:paraId="357E5A4F" w14:textId="297139CD" w:rsidR="00073B83" w:rsidDel="00073B83" w:rsidRDefault="00073B83" w:rsidP="00073B83">
      <w:pPr>
        <w:pStyle w:val="Bibliographie"/>
        <w:rPr>
          <w:del w:id="914" w:author="Thomas Duflot" w:date="2024-11-14T09:29:00Z"/>
        </w:rPr>
      </w:pPr>
      <w:del w:id="915" w:author="Thomas Duflot" w:date="2024-11-14T09:29:00Z">
        <w:r w:rsidDel="00073B83">
          <w:delText xml:space="preserve">7. Lode H, File TM, Mandell L, </w:delText>
        </w:r>
        <w:r w:rsidDel="00073B83">
          <w:rPr>
            <w:i/>
            <w:iCs/>
          </w:rPr>
          <w:delText>et al.</w:delText>
        </w:r>
        <w:r w:rsidDel="00073B83">
          <w:delText xml:space="preserve"> Oral gemifloxacin versus sequential therapy with intravenous ceftriaxone/oral cefuroxime with or without a macrolide in the treatment of patients hospitalized with community-acquired pneumonia: a randomized, open-label, multicenter study of clinical efficacy and tolerability. </w:delText>
        </w:r>
        <w:r w:rsidDel="00073B83">
          <w:rPr>
            <w:i/>
            <w:iCs/>
          </w:rPr>
          <w:delText>Clin Ther</w:delText>
        </w:r>
        <w:r w:rsidDel="00073B83">
          <w:delText xml:space="preserve"> 2002; </w:delText>
        </w:r>
        <w:r w:rsidDel="00073B83">
          <w:rPr>
            <w:b/>
            <w:bCs/>
          </w:rPr>
          <w:delText>24</w:delText>
        </w:r>
        <w:r w:rsidDel="00073B83">
          <w:delText>: 1915–36.</w:delText>
        </w:r>
      </w:del>
    </w:p>
    <w:p w14:paraId="4B5B4D09" w14:textId="03EACBA7" w:rsidR="00073B83" w:rsidDel="00073B83" w:rsidRDefault="00073B83" w:rsidP="00073B83">
      <w:pPr>
        <w:pStyle w:val="Bibliographie"/>
        <w:rPr>
          <w:del w:id="916" w:author="Thomas Duflot" w:date="2024-11-14T09:29:00Z"/>
        </w:rPr>
      </w:pPr>
      <w:del w:id="917" w:author="Thomas Duflot" w:date="2024-11-14T09:29:00Z">
        <w:r w:rsidDel="00073B83">
          <w:delText xml:space="preserve">8. Serafino Wani RL, Filson SA, Chattaway MA, Godbole G. Invasive shigellosis in MSM. </w:delText>
        </w:r>
        <w:r w:rsidDel="00073B83">
          <w:rPr>
            <w:i/>
            <w:iCs/>
          </w:rPr>
          <w:delText>Int J STD AIDS</w:delText>
        </w:r>
        <w:r w:rsidDel="00073B83">
          <w:delText xml:space="preserve"> 2016; </w:delText>
        </w:r>
        <w:r w:rsidDel="00073B83">
          <w:rPr>
            <w:b/>
            <w:bCs/>
          </w:rPr>
          <w:delText>27</w:delText>
        </w:r>
        <w:r w:rsidDel="00073B83">
          <w:delText>: 917–9.</w:delText>
        </w:r>
      </w:del>
    </w:p>
    <w:p w14:paraId="08A71EED" w14:textId="314CB56E" w:rsidR="00073B83" w:rsidDel="00073B83" w:rsidRDefault="00073B83" w:rsidP="00073B83">
      <w:pPr>
        <w:pStyle w:val="Bibliographie"/>
        <w:rPr>
          <w:del w:id="918" w:author="Thomas Duflot" w:date="2024-11-14T09:29:00Z"/>
        </w:rPr>
      </w:pPr>
      <w:del w:id="919" w:author="Thomas Duflot" w:date="2024-11-14T09:29:00Z">
        <w:r w:rsidDel="00073B83">
          <w:delText xml:space="preserve">9. Rambaud A, Gaborit BJ, Deschanvres C, </w:delText>
        </w:r>
        <w:r w:rsidDel="00073B83">
          <w:rPr>
            <w:i/>
            <w:iCs/>
          </w:rPr>
          <w:delText>et al.</w:delText>
        </w:r>
        <w:r w:rsidDel="00073B83">
          <w:delText xml:space="preserve"> Development and validation of a dosing nomogram for amoxicillin in infective endocarditis. </w:delText>
        </w:r>
        <w:r w:rsidDel="00073B83">
          <w:rPr>
            <w:i/>
            <w:iCs/>
          </w:rPr>
          <w:delText>J Antimicrob Chemother</w:delText>
        </w:r>
        <w:r w:rsidDel="00073B83">
          <w:delText xml:space="preserve"> 2020; </w:delText>
        </w:r>
        <w:r w:rsidDel="00073B83">
          <w:rPr>
            <w:b/>
            <w:bCs/>
          </w:rPr>
          <w:delText>75</w:delText>
        </w:r>
        <w:r w:rsidDel="00073B83">
          <w:delText>: 2941–50.</w:delText>
        </w:r>
      </w:del>
    </w:p>
    <w:p w14:paraId="0E5A169C" w14:textId="3240EBB0" w:rsidR="00073B83" w:rsidDel="00073B83" w:rsidRDefault="00073B83" w:rsidP="00073B83">
      <w:pPr>
        <w:pStyle w:val="Bibliographie"/>
        <w:rPr>
          <w:del w:id="920" w:author="Thomas Duflot" w:date="2024-11-14T09:29:00Z"/>
        </w:rPr>
      </w:pPr>
      <w:del w:id="921" w:author="Thomas Duflot" w:date="2024-11-14T09:29:00Z">
        <w:r w:rsidDel="00073B83">
          <w:delText xml:space="preserve">10. Nathan BR, Scheld WM. The efficacy of trovafloxacin versus ceftriaxone in the treatment of experimental brain abscess/cerebritis in the rat. </w:delText>
        </w:r>
        <w:r w:rsidDel="00073B83">
          <w:rPr>
            <w:i/>
            <w:iCs/>
          </w:rPr>
          <w:delText>Life Sci</w:delText>
        </w:r>
        <w:r w:rsidDel="00073B83">
          <w:delText xml:space="preserve"> 2003; </w:delText>
        </w:r>
        <w:r w:rsidDel="00073B83">
          <w:rPr>
            <w:b/>
            <w:bCs/>
          </w:rPr>
          <w:delText>73</w:delText>
        </w:r>
        <w:r w:rsidDel="00073B83">
          <w:delText>: 1773–82.</w:delText>
        </w:r>
      </w:del>
    </w:p>
    <w:p w14:paraId="31220E1A" w14:textId="4EDDF351" w:rsidR="00073B83" w:rsidDel="00073B83" w:rsidRDefault="00073B83" w:rsidP="00073B83">
      <w:pPr>
        <w:pStyle w:val="Bibliographie"/>
        <w:rPr>
          <w:del w:id="922" w:author="Thomas Duflot" w:date="2024-11-14T09:29:00Z"/>
        </w:rPr>
      </w:pPr>
      <w:del w:id="923" w:author="Thomas Duflot" w:date="2024-11-14T09:29:00Z">
        <w:r w:rsidDel="00073B83">
          <w:delText xml:space="preserve">11. Marsot A. Population pharmacokinetic models of first choice beta-lactam antibiotics for severe infections treatment: What antibiotic regimen to prescribe in children? </w:delText>
        </w:r>
        <w:r w:rsidDel="00073B83">
          <w:rPr>
            <w:i/>
            <w:iCs/>
          </w:rPr>
          <w:delText>J Pharm Pharm Sci</w:delText>
        </w:r>
        <w:r w:rsidDel="00073B83">
          <w:delText xml:space="preserve"> 2020; </w:delText>
        </w:r>
        <w:r w:rsidDel="00073B83">
          <w:rPr>
            <w:b/>
            <w:bCs/>
          </w:rPr>
          <w:delText>23</w:delText>
        </w:r>
        <w:r w:rsidDel="00073B83">
          <w:delText>: 470–85.</w:delText>
        </w:r>
      </w:del>
    </w:p>
    <w:p w14:paraId="0283D477" w14:textId="454F1A7D" w:rsidR="00073B83" w:rsidDel="00073B83" w:rsidRDefault="00073B83" w:rsidP="00073B83">
      <w:pPr>
        <w:pStyle w:val="Bibliographie"/>
        <w:rPr>
          <w:del w:id="924" w:author="Thomas Duflot" w:date="2024-11-14T09:29:00Z"/>
        </w:rPr>
      </w:pPr>
      <w:del w:id="925" w:author="Thomas Duflot" w:date="2024-11-14T09:29:00Z">
        <w:r w:rsidDel="00073B83">
          <w:delText xml:space="preserve">12. Perry TR, Schentag JJ. Clinical use of ceftriaxone: a pharmacokinetic-pharmacodynamic perspective on the impact of minimum inhibitory concentration and serum protein binding. </w:delText>
        </w:r>
        <w:r w:rsidDel="00073B83">
          <w:rPr>
            <w:i/>
            <w:iCs/>
          </w:rPr>
          <w:delText>Clin Pharmacokinet</w:delText>
        </w:r>
        <w:r w:rsidDel="00073B83">
          <w:delText xml:space="preserve"> 2001; </w:delText>
        </w:r>
        <w:r w:rsidDel="00073B83">
          <w:rPr>
            <w:b/>
            <w:bCs/>
          </w:rPr>
          <w:delText>40</w:delText>
        </w:r>
        <w:r w:rsidDel="00073B83">
          <w:delText>: 685–94.</w:delText>
        </w:r>
      </w:del>
    </w:p>
    <w:p w14:paraId="167A849E" w14:textId="03168A0F" w:rsidR="00073B83" w:rsidDel="00073B83" w:rsidRDefault="00073B83" w:rsidP="00073B83">
      <w:pPr>
        <w:pStyle w:val="Bibliographie"/>
        <w:rPr>
          <w:del w:id="926" w:author="Thomas Duflot" w:date="2024-11-14T09:29:00Z"/>
        </w:rPr>
      </w:pPr>
      <w:del w:id="927" w:author="Thomas Duflot" w:date="2024-11-14T09:29:00Z">
        <w:r w:rsidDel="00073B83">
          <w:delText xml:space="preserve">13. Simon N, Dussol B, Sampol E, </w:delText>
        </w:r>
        <w:r w:rsidDel="00073B83">
          <w:rPr>
            <w:i/>
            <w:iCs/>
          </w:rPr>
          <w:delText>et al.</w:delText>
        </w:r>
        <w:r w:rsidDel="00073B83">
          <w:delText xml:space="preserve"> Population pharmacokinetics of ceftriaxone and pharmacodynamic considerations in haemodialysed patients. </w:delText>
        </w:r>
        <w:r w:rsidDel="00073B83">
          <w:rPr>
            <w:i/>
            <w:iCs/>
          </w:rPr>
          <w:delText>Clin Pharmacokinet</w:delText>
        </w:r>
        <w:r w:rsidDel="00073B83">
          <w:delText xml:space="preserve"> 2006; </w:delText>
        </w:r>
        <w:r w:rsidDel="00073B83">
          <w:rPr>
            <w:b/>
            <w:bCs/>
          </w:rPr>
          <w:delText>45</w:delText>
        </w:r>
        <w:r w:rsidDel="00073B83">
          <w:delText>: 493–501.</w:delText>
        </w:r>
      </w:del>
    </w:p>
    <w:p w14:paraId="753E5B64" w14:textId="1B343AE7" w:rsidR="00073B83" w:rsidDel="00073B83" w:rsidRDefault="00073B83" w:rsidP="00073B83">
      <w:pPr>
        <w:pStyle w:val="Bibliographie"/>
        <w:rPr>
          <w:del w:id="928" w:author="Thomas Duflot" w:date="2024-11-14T09:29:00Z"/>
        </w:rPr>
      </w:pPr>
      <w:del w:id="929" w:author="Thomas Duflot" w:date="2024-11-14T09:29:00Z">
        <w:r w:rsidDel="00073B83">
          <w:delText xml:space="preserve">14. Wang Y-K, Wu Y-E, Li X, </w:delText>
        </w:r>
        <w:r w:rsidDel="00073B83">
          <w:rPr>
            <w:i/>
            <w:iCs/>
          </w:rPr>
          <w:delText>et al.</w:delText>
        </w:r>
        <w:r w:rsidDel="00073B83">
          <w:delText xml:space="preserve"> Optimal Dosing of Ceftriaxone in Infants Based on a Developmental Population Pharmacokinetic-Pharmacodynamic Analysis. </w:delText>
        </w:r>
        <w:r w:rsidDel="00073B83">
          <w:rPr>
            <w:i/>
            <w:iCs/>
          </w:rPr>
          <w:delText>Antimicrob Agents Chemother</w:delText>
        </w:r>
        <w:r w:rsidDel="00073B83">
          <w:delText xml:space="preserve"> 2020; </w:delText>
        </w:r>
        <w:r w:rsidDel="00073B83">
          <w:rPr>
            <w:b/>
            <w:bCs/>
          </w:rPr>
          <w:delText>64</w:delText>
        </w:r>
        <w:r w:rsidDel="00073B83">
          <w:delText>: e01412-20.</w:delText>
        </w:r>
      </w:del>
    </w:p>
    <w:p w14:paraId="744512CC" w14:textId="625EA57C" w:rsidR="00073B83" w:rsidDel="00073B83" w:rsidRDefault="00073B83" w:rsidP="00073B83">
      <w:pPr>
        <w:pStyle w:val="Bibliographie"/>
        <w:rPr>
          <w:del w:id="930" w:author="Thomas Duflot" w:date="2024-11-14T09:29:00Z"/>
        </w:rPr>
      </w:pPr>
      <w:del w:id="931" w:author="Thomas Duflot" w:date="2024-11-14T09:29:00Z">
        <w:r w:rsidDel="00073B83">
          <w:delText xml:space="preserve">15. Blumer JL, Reed MD, Kaplan EL, Drusano GL. Explaining the poor bacteriologic eradication rate of single-dose ceftriaxone in group a streptococcal tonsillopharyngitis: a reverse engineering solution using pharmacodynamic modeling. </w:delText>
        </w:r>
        <w:r w:rsidDel="00073B83">
          <w:rPr>
            <w:i/>
            <w:iCs/>
          </w:rPr>
          <w:delText>Pediatrics</w:delText>
        </w:r>
        <w:r w:rsidDel="00073B83">
          <w:delText xml:space="preserve"> 2005; </w:delText>
        </w:r>
        <w:r w:rsidDel="00073B83">
          <w:rPr>
            <w:b/>
            <w:bCs/>
          </w:rPr>
          <w:delText>116</w:delText>
        </w:r>
        <w:r w:rsidDel="00073B83">
          <w:delText>: 927–32.</w:delText>
        </w:r>
      </w:del>
    </w:p>
    <w:p w14:paraId="18EF0589" w14:textId="3794E4DC" w:rsidR="00073B83" w:rsidDel="00073B83" w:rsidRDefault="00073B83" w:rsidP="00073B83">
      <w:pPr>
        <w:pStyle w:val="Bibliographie"/>
        <w:rPr>
          <w:del w:id="932" w:author="Thomas Duflot" w:date="2024-11-14T09:29:00Z"/>
        </w:rPr>
      </w:pPr>
      <w:del w:id="933" w:author="Thomas Duflot" w:date="2024-11-14T09:29:00Z">
        <w:r w:rsidDel="00073B83">
          <w:delText xml:space="preserve">16. Tsai D, Stewart P, Goud R, </w:delText>
        </w:r>
        <w:r w:rsidDel="00073B83">
          <w:rPr>
            <w:i/>
            <w:iCs/>
          </w:rPr>
          <w:delText>et al.</w:delText>
        </w:r>
        <w:r w:rsidDel="00073B83">
          <w:delText xml:space="preserve"> Total and unbound ceftriaxone pharmacokinetics in critically ill Australian Indigenous patients with severe sepsis. </w:delText>
        </w:r>
        <w:r w:rsidDel="00073B83">
          <w:rPr>
            <w:i/>
            <w:iCs/>
          </w:rPr>
          <w:delText>Int J Antimicrob Agents</w:delText>
        </w:r>
        <w:r w:rsidDel="00073B83">
          <w:delText xml:space="preserve"> 2016; </w:delText>
        </w:r>
        <w:r w:rsidDel="00073B83">
          <w:rPr>
            <w:b/>
            <w:bCs/>
          </w:rPr>
          <w:delText>48</w:delText>
        </w:r>
        <w:r w:rsidDel="00073B83">
          <w:delText>: 748–52.</w:delText>
        </w:r>
      </w:del>
    </w:p>
    <w:p w14:paraId="24B42220" w14:textId="7FE484B2" w:rsidR="00073B83" w:rsidDel="00073B83" w:rsidRDefault="00073B83" w:rsidP="00073B83">
      <w:pPr>
        <w:pStyle w:val="Bibliographie"/>
        <w:rPr>
          <w:del w:id="934" w:author="Thomas Duflot" w:date="2024-11-14T09:29:00Z"/>
        </w:rPr>
      </w:pPr>
      <w:del w:id="935" w:author="Thomas Duflot" w:date="2024-11-14T09:29:00Z">
        <w:r w:rsidDel="00073B83">
          <w:delText xml:space="preserve">17. Meletiadis J, Turlej-Rogacka A, Lerner A, </w:delText>
        </w:r>
        <w:r w:rsidDel="00073B83">
          <w:rPr>
            <w:i/>
            <w:iCs/>
          </w:rPr>
          <w:delText>et al.</w:delText>
        </w:r>
        <w:r w:rsidDel="00073B83">
          <w:delText xml:space="preserve"> Amplification of Antimicrobial Resistance in Gut Flora of Patients Treated with Ceftriaxone. </w:delText>
        </w:r>
        <w:r w:rsidDel="00073B83">
          <w:rPr>
            <w:i/>
            <w:iCs/>
          </w:rPr>
          <w:delText>Antimicrob Agents Chemother</w:delText>
        </w:r>
        <w:r w:rsidDel="00073B83">
          <w:delText xml:space="preserve"> 2017; </w:delText>
        </w:r>
        <w:r w:rsidDel="00073B83">
          <w:rPr>
            <w:b/>
            <w:bCs/>
          </w:rPr>
          <w:delText>61</w:delText>
        </w:r>
        <w:r w:rsidDel="00073B83">
          <w:delText>: e00473-17.</w:delText>
        </w:r>
      </w:del>
    </w:p>
    <w:p w14:paraId="2D8DF8CC" w14:textId="35A5688E" w:rsidR="00073B83" w:rsidDel="00073B83" w:rsidRDefault="00073B83" w:rsidP="00073B83">
      <w:pPr>
        <w:pStyle w:val="Bibliographie"/>
        <w:rPr>
          <w:del w:id="936" w:author="Thomas Duflot" w:date="2024-11-14T09:29:00Z"/>
        </w:rPr>
      </w:pPr>
      <w:del w:id="937" w:author="Thomas Duflot" w:date="2024-11-14T09:29:00Z">
        <w:r w:rsidDel="00073B83">
          <w:delText xml:space="preserve">18. Tang Girdwood S, Dong M, Tang P, </w:delText>
        </w:r>
        <w:r w:rsidDel="00073B83">
          <w:rPr>
            <w:i/>
            <w:iCs/>
          </w:rPr>
          <w:delText>et al.</w:delText>
        </w:r>
        <w:r w:rsidDel="00073B83">
          <w:delText xml:space="preserve"> Population Pharmacokinetic Modeling of Total and Free Ceftriaxone in Critically Ill Children and Young Adults and Monte Carlo Simulations Support Twice Daily Dosing for Target Attainment. </w:delText>
        </w:r>
        <w:r w:rsidDel="00073B83">
          <w:rPr>
            <w:i/>
            <w:iCs/>
          </w:rPr>
          <w:delText>Antimicrob Agents Chemother</w:delText>
        </w:r>
        <w:r w:rsidDel="00073B83">
          <w:delText xml:space="preserve"> 2022; </w:delText>
        </w:r>
        <w:r w:rsidDel="00073B83">
          <w:rPr>
            <w:b/>
            <w:bCs/>
          </w:rPr>
          <w:delText>66</w:delText>
        </w:r>
        <w:r w:rsidDel="00073B83">
          <w:delText>: e0142721.</w:delText>
        </w:r>
      </w:del>
    </w:p>
    <w:p w14:paraId="3A8E756A" w14:textId="0073798C" w:rsidR="00073B83" w:rsidDel="00073B83" w:rsidRDefault="00073B83" w:rsidP="00073B83">
      <w:pPr>
        <w:pStyle w:val="Bibliographie"/>
        <w:rPr>
          <w:del w:id="938" w:author="Thomas Duflot" w:date="2024-11-14T09:29:00Z"/>
        </w:rPr>
      </w:pPr>
      <w:del w:id="939" w:author="Thomas Duflot" w:date="2024-11-14T09:29:00Z">
        <w:r w:rsidDel="00073B83">
          <w:delText xml:space="preserve">19. Meenks SD, le Noble JLML, Foudraine NA, de Vries F, Neef K, Janssen PKC. Population pharmacokinetics of unbound ceftriaxone in a critically ill population. </w:delText>
        </w:r>
        <w:r w:rsidDel="00073B83">
          <w:rPr>
            <w:i/>
            <w:iCs/>
          </w:rPr>
          <w:delText>Int J Clin Pharmacol Ther</w:delText>
        </w:r>
        <w:r w:rsidDel="00073B83">
          <w:delText xml:space="preserve"> 2022; </w:delText>
        </w:r>
        <w:r w:rsidDel="00073B83">
          <w:rPr>
            <w:b/>
            <w:bCs/>
          </w:rPr>
          <w:delText>60</w:delText>
        </w:r>
        <w:r w:rsidDel="00073B83">
          <w:delText>: 373–83.</w:delText>
        </w:r>
      </w:del>
    </w:p>
    <w:p w14:paraId="063B2C0B" w14:textId="6A748D39" w:rsidR="00073B83" w:rsidDel="00073B83" w:rsidRDefault="00073B83" w:rsidP="00073B83">
      <w:pPr>
        <w:pStyle w:val="Bibliographie"/>
        <w:rPr>
          <w:del w:id="940" w:author="Thomas Duflot" w:date="2024-11-14T09:29:00Z"/>
        </w:rPr>
      </w:pPr>
      <w:del w:id="941" w:author="Thomas Duflot" w:date="2024-11-14T09:29:00Z">
        <w:r w:rsidDel="00073B83">
          <w:delText xml:space="preserve">20. Cheng V, Abdul-Aziz MH, Burrows F, </w:delText>
        </w:r>
        <w:r w:rsidDel="00073B83">
          <w:rPr>
            <w:i/>
            <w:iCs/>
          </w:rPr>
          <w:delText>et al.</w:delText>
        </w:r>
        <w:r w:rsidDel="00073B83">
          <w:delText xml:space="preserve"> Population Pharmacokinetics and Dosing Simulations of Ceftriaxone in Critically Ill Patients Receiving Extracorporeal Membrane Oxygenation (An ASAP ECMO Study). </w:delText>
        </w:r>
        <w:r w:rsidDel="00073B83">
          <w:rPr>
            <w:i/>
            <w:iCs/>
          </w:rPr>
          <w:delText>Clin Pharmacokinet</w:delText>
        </w:r>
        <w:r w:rsidDel="00073B83">
          <w:delText xml:space="preserve"> 2022; </w:delText>
        </w:r>
        <w:r w:rsidDel="00073B83">
          <w:rPr>
            <w:b/>
            <w:bCs/>
          </w:rPr>
          <w:delText>61</w:delText>
        </w:r>
        <w:r w:rsidDel="00073B83">
          <w:delText>: 847–56.</w:delText>
        </w:r>
      </w:del>
    </w:p>
    <w:p w14:paraId="27154EE1" w14:textId="051BF194" w:rsidR="00073B83" w:rsidDel="00073B83" w:rsidRDefault="00073B83" w:rsidP="00073B83">
      <w:pPr>
        <w:pStyle w:val="Bibliographie"/>
        <w:rPr>
          <w:del w:id="942" w:author="Thomas Duflot" w:date="2024-11-14T09:29:00Z"/>
        </w:rPr>
      </w:pPr>
      <w:del w:id="943" w:author="Thomas Duflot" w:date="2024-11-14T09:29:00Z">
        <w:r w:rsidDel="00073B83">
          <w:delText xml:space="preserve">21. Standing JF, Ongas MO, Ogwang C, </w:delText>
        </w:r>
        <w:r w:rsidDel="00073B83">
          <w:rPr>
            <w:i/>
            <w:iCs/>
          </w:rPr>
          <w:delText>et al.</w:delText>
        </w:r>
        <w:r w:rsidDel="00073B83">
          <w:delText xml:space="preserve"> Dosing of Ceftriaxone and Metronidazole for Children With Severe Acute Malnutrition. </w:delText>
        </w:r>
        <w:r w:rsidDel="00073B83">
          <w:rPr>
            <w:i/>
            <w:iCs/>
          </w:rPr>
          <w:delText>Clin Pharmacol Ther</w:delText>
        </w:r>
        <w:r w:rsidDel="00073B83">
          <w:delText xml:space="preserve"> 2018; </w:delText>
        </w:r>
        <w:r w:rsidDel="00073B83">
          <w:rPr>
            <w:b/>
            <w:bCs/>
          </w:rPr>
          <w:delText>104</w:delText>
        </w:r>
        <w:r w:rsidDel="00073B83">
          <w:delText>: 1165–74.</w:delText>
        </w:r>
      </w:del>
    </w:p>
    <w:p w14:paraId="777FE002" w14:textId="36687A7E" w:rsidR="00073B83" w:rsidDel="00073B83" w:rsidRDefault="00073B83" w:rsidP="00073B83">
      <w:pPr>
        <w:pStyle w:val="Bibliographie"/>
        <w:rPr>
          <w:del w:id="944" w:author="Thomas Duflot" w:date="2024-11-14T09:29:00Z"/>
        </w:rPr>
      </w:pPr>
      <w:del w:id="945" w:author="Thomas Duflot" w:date="2024-11-14T09:29:00Z">
        <w:r w:rsidDel="00073B83">
          <w:delText xml:space="preserve">22. Bos JC, Prins JM, Mistício MC, </w:delText>
        </w:r>
        <w:r w:rsidDel="00073B83">
          <w:rPr>
            <w:i/>
            <w:iCs/>
          </w:rPr>
          <w:delText>et al.</w:delText>
        </w:r>
        <w:r w:rsidDel="00073B83">
          <w:delText xml:space="preserve"> Pharmacokinetics and pharmacodynamic target attainment of ceftriaxone in adult severely ill sub-Saharan African patients: a population pharmacokinetic modelling study. </w:delText>
        </w:r>
        <w:r w:rsidDel="00073B83">
          <w:rPr>
            <w:i/>
            <w:iCs/>
          </w:rPr>
          <w:delText>J Antimicrob Chemother</w:delText>
        </w:r>
        <w:r w:rsidDel="00073B83">
          <w:delText xml:space="preserve"> 2018; </w:delText>
        </w:r>
        <w:r w:rsidDel="00073B83">
          <w:rPr>
            <w:b/>
            <w:bCs/>
          </w:rPr>
          <w:delText>73</w:delText>
        </w:r>
        <w:r w:rsidDel="00073B83">
          <w:delText>: 1620–9.</w:delText>
        </w:r>
      </w:del>
    </w:p>
    <w:p w14:paraId="7FC1977F" w14:textId="501643D3" w:rsidR="00073B83" w:rsidDel="00073B83" w:rsidRDefault="00073B83" w:rsidP="00073B83">
      <w:pPr>
        <w:pStyle w:val="Bibliographie"/>
        <w:rPr>
          <w:del w:id="946" w:author="Thomas Duflot" w:date="2024-11-14T09:29:00Z"/>
        </w:rPr>
      </w:pPr>
      <w:del w:id="947" w:author="Thomas Duflot" w:date="2024-11-14T09:29:00Z">
        <w:r w:rsidDel="00073B83">
          <w:delText xml:space="preserve">23. Leegwater E, Kraaijenbrink BVC, Moes DJ a. R, Purmer IM, Wilms EB. Population pharmacokinetics of ceftriaxone administered as continuous or intermittent infusion in critically ill patients. </w:delText>
        </w:r>
        <w:r w:rsidDel="00073B83">
          <w:rPr>
            <w:i/>
            <w:iCs/>
          </w:rPr>
          <w:delText>J Antimicrob Chemother</w:delText>
        </w:r>
        <w:r w:rsidDel="00073B83">
          <w:delText xml:space="preserve"> 2020; </w:delText>
        </w:r>
        <w:r w:rsidDel="00073B83">
          <w:rPr>
            <w:b/>
            <w:bCs/>
          </w:rPr>
          <w:delText>75</w:delText>
        </w:r>
        <w:r w:rsidDel="00073B83">
          <w:delText>: 1554–8.</w:delText>
        </w:r>
      </w:del>
    </w:p>
    <w:p w14:paraId="40DDDD32" w14:textId="3E10FBEF" w:rsidR="00073B83" w:rsidDel="00073B83" w:rsidRDefault="00073B83" w:rsidP="00073B83">
      <w:pPr>
        <w:pStyle w:val="Bibliographie"/>
        <w:rPr>
          <w:del w:id="948" w:author="Thomas Duflot" w:date="2024-11-14T09:29:00Z"/>
        </w:rPr>
      </w:pPr>
      <w:del w:id="949" w:author="Thomas Duflot" w:date="2024-11-14T09:29:00Z">
        <w:r w:rsidDel="00073B83">
          <w:delText xml:space="preserve">24. Heffernan AJ, Curran RA, Denny KJ, </w:delText>
        </w:r>
        <w:r w:rsidDel="00073B83">
          <w:rPr>
            <w:i/>
            <w:iCs/>
          </w:rPr>
          <w:delText>et al.</w:delText>
        </w:r>
        <w:r w:rsidDel="00073B83">
          <w:delText xml:space="preserve"> Ceftriaxone dosing in patients admitted from the emergency department with sepsis. </w:delText>
        </w:r>
        <w:r w:rsidDel="00073B83">
          <w:rPr>
            <w:i/>
            <w:iCs/>
          </w:rPr>
          <w:delText>Eur J Clin Pharmacol</w:delText>
        </w:r>
        <w:r w:rsidDel="00073B83">
          <w:delText xml:space="preserve"> 2021; </w:delText>
        </w:r>
        <w:r w:rsidDel="00073B83">
          <w:rPr>
            <w:b/>
            <w:bCs/>
          </w:rPr>
          <w:delText>77</w:delText>
        </w:r>
        <w:r w:rsidDel="00073B83">
          <w:delText>: 207–14.</w:delText>
        </w:r>
      </w:del>
    </w:p>
    <w:p w14:paraId="1A7B9CF6" w14:textId="3861920A" w:rsidR="00073B83" w:rsidDel="00073B83" w:rsidRDefault="00073B83" w:rsidP="00073B83">
      <w:pPr>
        <w:pStyle w:val="Bibliographie"/>
        <w:rPr>
          <w:del w:id="950" w:author="Thomas Duflot" w:date="2024-11-14T09:29:00Z"/>
        </w:rPr>
      </w:pPr>
      <w:del w:id="951" w:author="Thomas Duflot" w:date="2024-11-14T09:29:00Z">
        <w:r w:rsidDel="00073B83">
          <w:delText xml:space="preserve">25. Hartman SJF, Upadhyay PJ, Hagedoorn NN, </w:delText>
        </w:r>
        <w:r w:rsidDel="00073B83">
          <w:rPr>
            <w:i/>
            <w:iCs/>
          </w:rPr>
          <w:delText>et al.</w:delText>
        </w:r>
        <w:r w:rsidDel="00073B83">
          <w:delText xml:space="preserve"> Current Ceftriaxone Dose Recommendations are Adequate for Most Critically Ill Children: Results of a Population Pharmacokinetic Modeling and Simulation Study. </w:delText>
        </w:r>
        <w:r w:rsidDel="00073B83">
          <w:rPr>
            <w:i/>
            <w:iCs/>
          </w:rPr>
          <w:delText>Clin Pharmacokinet</w:delText>
        </w:r>
        <w:r w:rsidDel="00073B83">
          <w:delText xml:space="preserve"> 2021; </w:delText>
        </w:r>
        <w:r w:rsidDel="00073B83">
          <w:rPr>
            <w:b/>
            <w:bCs/>
          </w:rPr>
          <w:delText>60</w:delText>
        </w:r>
        <w:r w:rsidDel="00073B83">
          <w:delText>: 1361–72.</w:delText>
        </w:r>
      </w:del>
    </w:p>
    <w:p w14:paraId="13413C06" w14:textId="301E659F" w:rsidR="00073B83" w:rsidDel="00073B83" w:rsidRDefault="00073B83" w:rsidP="00073B83">
      <w:pPr>
        <w:pStyle w:val="Bibliographie"/>
        <w:rPr>
          <w:del w:id="952" w:author="Thomas Duflot" w:date="2024-11-14T09:29:00Z"/>
        </w:rPr>
      </w:pPr>
      <w:del w:id="953" w:author="Thomas Duflot" w:date="2024-11-14T09:29:00Z">
        <w:r w:rsidDel="00073B83">
          <w:delText xml:space="preserve">26. Dreesen E, Gijsen M, Elkayal O, </w:delText>
        </w:r>
        <w:r w:rsidDel="00073B83">
          <w:rPr>
            <w:i/>
            <w:iCs/>
          </w:rPr>
          <w:delText>et al.</w:delText>
        </w:r>
        <w:r w:rsidDel="00073B83">
          <w:delText xml:space="preserve"> Ceftriaxone dosing based on the predicted probability of augmented renal clearance in critically ill patients with pneumonia. </w:delText>
        </w:r>
        <w:r w:rsidDel="00073B83">
          <w:rPr>
            <w:i/>
            <w:iCs/>
          </w:rPr>
          <w:delText>J Antimicrob Chemother</w:delText>
        </w:r>
        <w:r w:rsidDel="00073B83">
          <w:delText xml:space="preserve"> 2022; </w:delText>
        </w:r>
        <w:r w:rsidDel="00073B83">
          <w:rPr>
            <w:b/>
            <w:bCs/>
          </w:rPr>
          <w:delText>77</w:delText>
        </w:r>
        <w:r w:rsidDel="00073B83">
          <w:delText>: 2479–88.</w:delText>
        </w:r>
      </w:del>
    </w:p>
    <w:p w14:paraId="48A85D90" w14:textId="44AB3CCE" w:rsidR="00073B83" w:rsidDel="00073B83" w:rsidRDefault="00073B83" w:rsidP="00073B83">
      <w:pPr>
        <w:pStyle w:val="Bibliographie"/>
        <w:rPr>
          <w:del w:id="954" w:author="Thomas Duflot" w:date="2024-11-14T09:29:00Z"/>
        </w:rPr>
      </w:pPr>
      <w:del w:id="955" w:author="Thomas Duflot" w:date="2024-11-14T09:29:00Z">
        <w:r w:rsidDel="00073B83">
          <w:delText xml:space="preserve">27. Grégoire M, Dailly E, Le Turnier P, </w:delText>
        </w:r>
        <w:r w:rsidDel="00073B83">
          <w:rPr>
            <w:i/>
            <w:iCs/>
          </w:rPr>
          <w:delText>et al.</w:delText>
        </w:r>
        <w:r w:rsidDel="00073B83">
          <w:delText xml:space="preserve"> High-Dose Ceftriaxone for Bacterial Meningitis and Optimization of Administration Scheme Based on Nomogram. </w:delText>
        </w:r>
        <w:r w:rsidDel="00073B83">
          <w:rPr>
            <w:i/>
            <w:iCs/>
          </w:rPr>
          <w:delText>Antimicrob Agents Chemother</w:delText>
        </w:r>
        <w:r w:rsidDel="00073B83">
          <w:delText xml:space="preserve"> 2019; </w:delText>
        </w:r>
        <w:r w:rsidDel="00073B83">
          <w:rPr>
            <w:b/>
            <w:bCs/>
          </w:rPr>
          <w:delText>63</w:delText>
        </w:r>
        <w:r w:rsidDel="00073B83">
          <w:delText>: e00634-19.</w:delText>
        </w:r>
      </w:del>
    </w:p>
    <w:p w14:paraId="7E1A3DAB" w14:textId="11D4F75B" w:rsidR="00073B83" w:rsidDel="00073B83" w:rsidRDefault="00073B83" w:rsidP="00073B83">
      <w:pPr>
        <w:pStyle w:val="Bibliographie"/>
        <w:rPr>
          <w:del w:id="956" w:author="Thomas Duflot" w:date="2024-11-14T09:29:00Z"/>
        </w:rPr>
      </w:pPr>
      <w:del w:id="957" w:author="Thomas Duflot" w:date="2024-11-14T09:29:00Z">
        <w:r w:rsidDel="00073B83">
          <w:delText xml:space="preserve">28. Ulldemolins M, Bastida C, Llauradó-Serra M, </w:delText>
        </w:r>
        <w:r w:rsidDel="00073B83">
          <w:rPr>
            <w:i/>
            <w:iCs/>
          </w:rPr>
          <w:delText>et al.</w:delText>
        </w:r>
        <w:r w:rsidDel="00073B83">
          <w:delText xml:space="preserve"> Once-daily 1 g ceftriaxone optimizes exposure in patients with septic shock and hypoalbuminemia receiving continuous veno-venous hemodiafiltration. </w:delText>
        </w:r>
        <w:r w:rsidDel="00073B83">
          <w:rPr>
            <w:i/>
            <w:iCs/>
          </w:rPr>
          <w:delText>Eur J Clin Pharmacol</w:delText>
        </w:r>
        <w:r w:rsidDel="00073B83">
          <w:delText xml:space="preserve"> 2021; </w:delText>
        </w:r>
        <w:r w:rsidDel="00073B83">
          <w:rPr>
            <w:b/>
            <w:bCs/>
          </w:rPr>
          <w:delText>77</w:delText>
        </w:r>
        <w:r w:rsidDel="00073B83">
          <w:delText>: 1169–80.</w:delText>
        </w:r>
      </w:del>
    </w:p>
    <w:p w14:paraId="4FBCB996" w14:textId="5BE39856" w:rsidR="00073B83" w:rsidDel="00073B83" w:rsidRDefault="00073B83" w:rsidP="00073B83">
      <w:pPr>
        <w:pStyle w:val="Bibliographie"/>
        <w:rPr>
          <w:del w:id="958" w:author="Thomas Duflot" w:date="2024-11-14T09:29:00Z"/>
        </w:rPr>
      </w:pPr>
      <w:del w:id="959" w:author="Thomas Duflot" w:date="2024-11-14T09:29:00Z">
        <w:r w:rsidDel="00073B83">
          <w:delText xml:space="preserve">29. Gijsen M, Dreesen E, Van Daele R, </w:delText>
        </w:r>
        <w:r w:rsidDel="00073B83">
          <w:rPr>
            <w:i/>
            <w:iCs/>
          </w:rPr>
          <w:delText>et al.</w:delText>
        </w:r>
        <w:r w:rsidDel="00073B83">
          <w:delText xml:space="preserve"> Pharmacokinetic/Pharmacodynamic Target Attainment Based on Measured versus Predicted Unbound Ceftriaxone Concentrations in Critically Ill Patients with Pneumonia: An Observational Cohort Study. </w:delText>
        </w:r>
        <w:r w:rsidDel="00073B83">
          <w:rPr>
            <w:i/>
            <w:iCs/>
          </w:rPr>
          <w:delText>Antibiotics (Basel)</w:delText>
        </w:r>
        <w:r w:rsidDel="00073B83">
          <w:delText xml:space="preserve"> 2021; </w:delText>
        </w:r>
        <w:r w:rsidDel="00073B83">
          <w:rPr>
            <w:b/>
            <w:bCs/>
          </w:rPr>
          <w:delText>10</w:delText>
        </w:r>
        <w:r w:rsidDel="00073B83">
          <w:delText>: 557.</w:delText>
        </w:r>
      </w:del>
    </w:p>
    <w:p w14:paraId="1628A20F" w14:textId="029D130A" w:rsidR="00073B83" w:rsidDel="00073B83" w:rsidRDefault="00073B83" w:rsidP="00073B83">
      <w:pPr>
        <w:pStyle w:val="Bibliographie"/>
        <w:rPr>
          <w:del w:id="960" w:author="Thomas Duflot" w:date="2024-11-14T09:29:00Z"/>
        </w:rPr>
      </w:pPr>
      <w:del w:id="961" w:author="Thomas Duflot" w:date="2024-11-14T09:29:00Z">
        <w:r w:rsidDel="00073B83">
          <w:delText xml:space="preserve">30. Sanz-Codina M, Wicha SG, Wulkersdorfer B, </w:delText>
        </w:r>
        <w:r w:rsidDel="00073B83">
          <w:rPr>
            <w:i/>
            <w:iCs/>
          </w:rPr>
          <w:delText>et al.</w:delText>
        </w:r>
        <w:r w:rsidDel="00073B83">
          <w:delText xml:space="preserve"> Comparison of ultrafiltration and microdialysis for ceftriaxone protein-binding determination. </w:delText>
        </w:r>
        <w:r w:rsidDel="00073B83">
          <w:rPr>
            <w:i/>
            <w:iCs/>
          </w:rPr>
          <w:delText>J Antimicrob Chemother</w:delText>
        </w:r>
        <w:r w:rsidDel="00073B83">
          <w:delText xml:space="preserve"> 2023; </w:delText>
        </w:r>
        <w:r w:rsidDel="00073B83">
          <w:rPr>
            <w:b/>
            <w:bCs/>
          </w:rPr>
          <w:delText>78</w:delText>
        </w:r>
        <w:r w:rsidDel="00073B83">
          <w:delText>: 380–8.</w:delText>
        </w:r>
      </w:del>
    </w:p>
    <w:p w14:paraId="2FDDE8E0" w14:textId="4CED2DB7" w:rsidR="00073B83" w:rsidDel="00073B83" w:rsidRDefault="00073B83" w:rsidP="00073B83">
      <w:pPr>
        <w:pStyle w:val="Bibliographie"/>
        <w:rPr>
          <w:del w:id="962" w:author="Thomas Duflot" w:date="2024-11-14T09:29:00Z"/>
        </w:rPr>
      </w:pPr>
      <w:del w:id="963" w:author="Thomas Duflot" w:date="2024-11-14T09:29:00Z">
        <w:r w:rsidDel="00073B83">
          <w:delText xml:space="preserve">31. Metsu D, Lanot T, Fraissinet F, </w:delText>
        </w:r>
        <w:r w:rsidDel="00073B83">
          <w:rPr>
            <w:i/>
            <w:iCs/>
          </w:rPr>
          <w:delText>et al.</w:delText>
        </w:r>
        <w:r w:rsidDel="00073B83">
          <w:delText xml:space="preserve"> Comparing ultrafiltration and equilibrium dialysis to measure unbound plasma dolutegravir concentrations based on a design of experiment approach. </w:delText>
        </w:r>
        <w:r w:rsidDel="00073B83">
          <w:rPr>
            <w:i/>
            <w:iCs/>
          </w:rPr>
          <w:delText>Sci Rep</w:delText>
        </w:r>
        <w:r w:rsidDel="00073B83">
          <w:delText xml:space="preserve"> 2020; </w:delText>
        </w:r>
        <w:r w:rsidDel="00073B83">
          <w:rPr>
            <w:b/>
            <w:bCs/>
          </w:rPr>
          <w:delText>10</w:delText>
        </w:r>
        <w:r w:rsidDel="00073B83">
          <w:delText>: 12265.</w:delText>
        </w:r>
      </w:del>
    </w:p>
    <w:p w14:paraId="6F3BA187" w14:textId="3D9AD524" w:rsidR="00073B83" w:rsidDel="00073B83" w:rsidRDefault="00073B83" w:rsidP="00073B83">
      <w:pPr>
        <w:pStyle w:val="Bibliographie"/>
        <w:rPr>
          <w:del w:id="964" w:author="Thomas Duflot" w:date="2024-11-14T09:29:00Z"/>
        </w:rPr>
      </w:pPr>
      <w:del w:id="965" w:author="Thomas Duflot" w:date="2024-11-14T09:29:00Z">
        <w:r w:rsidDel="00073B83">
          <w:delText xml:space="preserve">32. Heffernan AJ, Sime FB, Kumta N, </w:delText>
        </w:r>
        <w:r w:rsidDel="00073B83">
          <w:rPr>
            <w:i/>
            <w:iCs/>
          </w:rPr>
          <w:delText>et al.</w:delText>
        </w:r>
        <w:r w:rsidDel="00073B83">
          <w:delText xml:space="preserve"> Multicenter Population Pharmacokinetic Study of Unbound Ceftriaxone in Critically Ill Patients. </w:delText>
        </w:r>
        <w:r w:rsidDel="00073B83">
          <w:rPr>
            <w:i/>
            <w:iCs/>
          </w:rPr>
          <w:delText>Antimicrob Agents Chemother</w:delText>
        </w:r>
        <w:r w:rsidDel="00073B83">
          <w:delText xml:space="preserve"> 2022; </w:delText>
        </w:r>
        <w:r w:rsidDel="00073B83">
          <w:rPr>
            <w:b/>
            <w:bCs/>
          </w:rPr>
          <w:delText>66</w:delText>
        </w:r>
        <w:r w:rsidDel="00073B83">
          <w:delText>: e0218921.</w:delText>
        </w:r>
      </w:del>
    </w:p>
    <w:p w14:paraId="5DB0B52C" w14:textId="278E4CD0" w:rsidR="00073B83" w:rsidDel="00073B83" w:rsidRDefault="00073B83" w:rsidP="00073B83">
      <w:pPr>
        <w:pStyle w:val="Bibliographie"/>
        <w:rPr>
          <w:del w:id="966" w:author="Thomas Duflot" w:date="2024-11-14T09:29:00Z"/>
        </w:rPr>
      </w:pPr>
      <w:del w:id="967" w:author="Thomas Duflot" w:date="2024-11-14T09:29:00Z">
        <w:r w:rsidDel="00073B83">
          <w:delText xml:space="preserve">33. Alasmari F, Alasmari MS, Muwainea HM, </w:delText>
        </w:r>
        <w:r w:rsidDel="00073B83">
          <w:rPr>
            <w:i/>
            <w:iCs/>
          </w:rPr>
          <w:delText>et al.</w:delText>
        </w:r>
        <w:r w:rsidDel="00073B83">
          <w:delText xml:space="preserve"> Physiologically-based pharmacokinetic modeling for single and multiple dosing regimens of ceftriaxone in healthy and chronic kidney disease populations: a tool for model-informed precision dosing. </w:delText>
        </w:r>
        <w:r w:rsidDel="00073B83">
          <w:rPr>
            <w:i/>
            <w:iCs/>
          </w:rPr>
          <w:delText>Front Pharmacol</w:delText>
        </w:r>
        <w:r w:rsidDel="00073B83">
          <w:delText xml:space="preserve"> 2023; </w:delText>
        </w:r>
        <w:r w:rsidDel="00073B83">
          <w:rPr>
            <w:b/>
            <w:bCs/>
          </w:rPr>
          <w:delText>14</w:delText>
        </w:r>
        <w:r w:rsidDel="00073B83">
          <w:delText>: 1200828.</w:delText>
        </w:r>
      </w:del>
    </w:p>
    <w:p w14:paraId="5F234002" w14:textId="5127903C" w:rsidR="00073B83" w:rsidDel="00073B83" w:rsidRDefault="00073B83" w:rsidP="00073B83">
      <w:pPr>
        <w:pStyle w:val="Bibliographie"/>
        <w:rPr>
          <w:del w:id="968" w:author="Thomas Duflot" w:date="2024-11-14T09:29:00Z"/>
        </w:rPr>
      </w:pPr>
      <w:del w:id="969" w:author="Thomas Duflot" w:date="2024-11-14T09:29:00Z">
        <w:r w:rsidDel="00073B83">
          <w:delText xml:space="preserve">34. Anon. Comité de l’Antibiograme de la Société Française de Microbiologie. </w:delText>
        </w:r>
        <w:r w:rsidDel="00073B83">
          <w:rPr>
            <w:i/>
            <w:iCs/>
          </w:rPr>
          <w:delText>Société Française de Microbiologie</w:delText>
        </w:r>
        <w:r w:rsidDel="00073B83">
          <w:delText>. Available at: https://www.sfm-microbiologie.org/boutique/_comite-de-lantibiogramme-de-la-sfm-ca-sfm-v1-0-juin-2024/. Accessed November 13, 2024.</w:delText>
        </w:r>
      </w:del>
    </w:p>
    <w:p w14:paraId="665B8390" w14:textId="6EA4AD4A" w:rsidR="00073B83" w:rsidDel="00073B83" w:rsidRDefault="00073B83" w:rsidP="00073B83">
      <w:pPr>
        <w:pStyle w:val="Bibliographie"/>
        <w:rPr>
          <w:del w:id="970" w:author="Thomas Duflot" w:date="2024-11-14T09:29:00Z"/>
        </w:rPr>
      </w:pPr>
      <w:del w:id="971" w:author="Thomas Duflot" w:date="2024-11-14T09:29:00Z">
        <w:r w:rsidDel="00073B83">
          <w:delText xml:space="preserve">35. Pressat-Laffouilhère T, Balayé P, Dahamna B, </w:delText>
        </w:r>
        <w:r w:rsidDel="00073B83">
          <w:rPr>
            <w:i/>
            <w:iCs/>
          </w:rPr>
          <w:delText>et al.</w:delText>
        </w:r>
        <w:r w:rsidDel="00073B83">
          <w:delText xml:space="preserve"> Evaluation of Doc’EDS: a French semantic search tool to query health documents from a clinical data warehouse. </w:delText>
        </w:r>
        <w:r w:rsidDel="00073B83">
          <w:rPr>
            <w:i/>
            <w:iCs/>
          </w:rPr>
          <w:delText>BMC Med Inform Decis Mak</w:delText>
        </w:r>
        <w:r w:rsidDel="00073B83">
          <w:delText xml:space="preserve"> 2022; </w:delText>
        </w:r>
        <w:r w:rsidDel="00073B83">
          <w:rPr>
            <w:b/>
            <w:bCs/>
          </w:rPr>
          <w:delText>22</w:delText>
        </w:r>
        <w:r w:rsidDel="00073B83">
          <w:delText>: 34.</w:delText>
        </w:r>
      </w:del>
    </w:p>
    <w:p w14:paraId="5FD3084C" w14:textId="313A3E5B" w:rsidR="00073B83" w:rsidDel="00073B83" w:rsidRDefault="00073B83" w:rsidP="00073B83">
      <w:pPr>
        <w:pStyle w:val="Bibliographie"/>
        <w:rPr>
          <w:del w:id="972" w:author="Thomas Duflot" w:date="2024-11-14T09:29:00Z"/>
        </w:rPr>
      </w:pPr>
      <w:del w:id="973" w:author="Thomas Duflot" w:date="2024-11-14T09:29:00Z">
        <w:r w:rsidDel="00073B83">
          <w:delText xml:space="preserve">36. R Core Team. </w:delText>
        </w:r>
        <w:r w:rsidDel="00073B83">
          <w:rPr>
            <w:i/>
            <w:iCs/>
          </w:rPr>
          <w:delText>R: A Language and Environment for Statistical Computing</w:delText>
        </w:r>
        <w:r w:rsidDel="00073B83">
          <w:delText>. Vienna, Austria: R Foundation for Statistical Computing; 2023. Available at: https://www.R-project.org/.</w:delText>
        </w:r>
      </w:del>
    </w:p>
    <w:p w14:paraId="3DF23569" w14:textId="0BAF06BA" w:rsidR="00073B83" w:rsidDel="00073B83" w:rsidRDefault="00073B83" w:rsidP="00073B83">
      <w:pPr>
        <w:pStyle w:val="Bibliographie"/>
        <w:rPr>
          <w:del w:id="974" w:author="Thomas Duflot" w:date="2024-11-14T09:29:00Z"/>
        </w:rPr>
      </w:pPr>
      <w:del w:id="975" w:author="Thomas Duflot" w:date="2024-11-14T09:29:00Z">
        <w:r w:rsidDel="00073B83">
          <w:delText xml:space="preserve">37. RStudio Team. </w:delText>
        </w:r>
        <w:r w:rsidDel="00073B83">
          <w:rPr>
            <w:i/>
            <w:iCs/>
          </w:rPr>
          <w:delText>RStudio: Integrated Development Environment for R</w:delText>
        </w:r>
        <w:r w:rsidDel="00073B83">
          <w:delText>. Boston, MA: RStudio, PBC; 2023. Available at: https://posit.co/download/rstudio-desktop/.</w:delText>
        </w:r>
      </w:del>
    </w:p>
    <w:p w14:paraId="0FF7C2E8" w14:textId="7FF1E0CB" w:rsidR="00073B83" w:rsidDel="00073B83" w:rsidRDefault="00073B83" w:rsidP="00073B83">
      <w:pPr>
        <w:pStyle w:val="Bibliographie"/>
        <w:rPr>
          <w:del w:id="976" w:author="Thomas Duflot" w:date="2024-11-14T09:29:00Z"/>
        </w:rPr>
      </w:pPr>
      <w:del w:id="977" w:author="Thomas Duflot" w:date="2024-11-14T09:29:00Z">
        <w:r w:rsidDel="00073B83">
          <w:delText xml:space="preserve">38. Wickham H. </w:delText>
        </w:r>
        <w:r w:rsidDel="00073B83">
          <w:rPr>
            <w:i/>
            <w:iCs/>
          </w:rPr>
          <w:delText>ggplot2: Elegant Graphics for Data Analysis</w:delText>
        </w:r>
        <w:r w:rsidDel="00073B83">
          <w:delText>. Springer-Verlag New York; 2016. Available at: https://ggplot2.tidyverse.org.</w:delText>
        </w:r>
      </w:del>
    </w:p>
    <w:p w14:paraId="2EFCF5E1" w14:textId="40E8E9F6" w:rsidR="00073B83" w:rsidDel="00073B83" w:rsidRDefault="00073B83" w:rsidP="00073B83">
      <w:pPr>
        <w:pStyle w:val="Bibliographie"/>
        <w:rPr>
          <w:del w:id="978" w:author="Thomas Duflot" w:date="2024-11-14T09:29:00Z"/>
        </w:rPr>
      </w:pPr>
      <w:del w:id="979" w:author="Thomas Duflot" w:date="2024-11-14T09:29:00Z">
        <w:r w:rsidDel="00073B83">
          <w:delText xml:space="preserve">39. Xiao N. </w:delText>
        </w:r>
        <w:r w:rsidDel="00073B83">
          <w:rPr>
            <w:i/>
            <w:iCs/>
          </w:rPr>
          <w:delText>ggsci: Scientific Journal and Sci-Fi Themed Color Palettes for ‘ggplot2’</w:delText>
        </w:r>
        <w:r w:rsidDel="00073B83">
          <w:delText>. 2024. Available at: https://CRAN.R-project.org/package=ggsci.</w:delText>
        </w:r>
      </w:del>
    </w:p>
    <w:p w14:paraId="39718A09" w14:textId="6DB00810" w:rsidR="00073B83" w:rsidDel="00073B83" w:rsidRDefault="00073B83" w:rsidP="00073B83">
      <w:pPr>
        <w:pStyle w:val="Bibliographie"/>
        <w:rPr>
          <w:del w:id="980" w:author="Thomas Duflot" w:date="2024-11-14T09:29:00Z"/>
        </w:rPr>
      </w:pPr>
      <w:del w:id="981" w:author="Thomas Duflot" w:date="2024-11-14T09:29:00Z">
        <w:r w:rsidDel="00073B83">
          <w:delText xml:space="preserve">40. Kassambara A. </w:delText>
        </w:r>
        <w:r w:rsidDel="00073B83">
          <w:rPr>
            <w:i/>
            <w:iCs/>
          </w:rPr>
          <w:delText>ggpubr: ‘ggplot2’ Based Publication Ready Plots</w:delText>
        </w:r>
        <w:r w:rsidDel="00073B83">
          <w:delText>. 2023. Available at: https://CRAN.R-project.org/package=ggpubr.</w:delText>
        </w:r>
      </w:del>
    </w:p>
    <w:p w14:paraId="53C9582E" w14:textId="49240829" w:rsidR="00073B83" w:rsidDel="00073B83" w:rsidRDefault="00073B83" w:rsidP="00073B83">
      <w:pPr>
        <w:pStyle w:val="Bibliographie"/>
        <w:rPr>
          <w:del w:id="982" w:author="Thomas Duflot" w:date="2024-11-14T09:29:00Z"/>
        </w:rPr>
      </w:pPr>
      <w:del w:id="983" w:author="Thomas Duflot" w:date="2024-11-14T09:29:00Z">
        <w:r w:rsidDel="00073B83">
          <w:delText xml:space="preserve">41. Wickham H. Reshaping Data with the reshape Package. </w:delText>
        </w:r>
        <w:r w:rsidDel="00073B83">
          <w:rPr>
            <w:i/>
            <w:iCs/>
          </w:rPr>
          <w:delText>Journal of Statistical Software</w:delText>
        </w:r>
        <w:r w:rsidDel="00073B83">
          <w:delText xml:space="preserve"> 2007; </w:delText>
        </w:r>
        <w:r w:rsidDel="00073B83">
          <w:rPr>
            <w:b/>
            <w:bCs/>
          </w:rPr>
          <w:delText>21</w:delText>
        </w:r>
        <w:r w:rsidDel="00073B83">
          <w:delText>: 1–20.</w:delText>
        </w:r>
      </w:del>
    </w:p>
    <w:p w14:paraId="6E48BF8A" w14:textId="7B75D12D" w:rsidR="00073B83" w:rsidDel="00073B83" w:rsidRDefault="00073B83" w:rsidP="00073B83">
      <w:pPr>
        <w:pStyle w:val="Bibliographie"/>
        <w:rPr>
          <w:del w:id="984" w:author="Thomas Duflot" w:date="2024-11-14T09:29:00Z"/>
        </w:rPr>
      </w:pPr>
      <w:del w:id="985" w:author="Thomas Duflot" w:date="2024-11-14T09:29:00Z">
        <w:r w:rsidDel="00073B83">
          <w:delText xml:space="preserve">42. Wilke CO. </w:delText>
        </w:r>
        <w:r w:rsidDel="00073B83">
          <w:rPr>
            <w:i/>
            <w:iCs/>
          </w:rPr>
          <w:delText>cowplot: Streamlined Plot Theme and Plot Annotations for ‘ggplot2’</w:delText>
        </w:r>
        <w:r w:rsidDel="00073B83">
          <w:delText>. 2024. Available at: https://CRAN.R-project.org/package=cowplot.</w:delText>
        </w:r>
      </w:del>
    </w:p>
    <w:p w14:paraId="77E9015F" w14:textId="1A825818" w:rsidR="00073B83" w:rsidDel="00073B83" w:rsidRDefault="00073B83" w:rsidP="00073B83">
      <w:pPr>
        <w:pStyle w:val="Bibliographie"/>
        <w:rPr>
          <w:del w:id="986" w:author="Thomas Duflot" w:date="2024-11-14T09:29:00Z"/>
        </w:rPr>
      </w:pPr>
      <w:del w:id="987" w:author="Thomas Duflot" w:date="2024-11-14T09:29:00Z">
        <w:r w:rsidDel="00073B83">
          <w:delText xml:space="preserve">43. Wickham H. </w:delText>
        </w:r>
        <w:r w:rsidDel="00073B83">
          <w:rPr>
            <w:i/>
            <w:iCs/>
          </w:rPr>
          <w:delText>forcats: Tools for Working with Categorical Variables (Factors)</w:delText>
        </w:r>
        <w:r w:rsidDel="00073B83">
          <w:delText>. 2023. Available at: https://CRAN.R-project.org/package=forcats.</w:delText>
        </w:r>
      </w:del>
    </w:p>
    <w:p w14:paraId="40E69D9C" w14:textId="33877DCB" w:rsidR="00073B83" w:rsidDel="00073B83" w:rsidRDefault="00073B83" w:rsidP="00073B83">
      <w:pPr>
        <w:pStyle w:val="Bibliographie"/>
        <w:rPr>
          <w:del w:id="988" w:author="Thomas Duflot" w:date="2024-11-14T09:29:00Z"/>
        </w:rPr>
      </w:pPr>
      <w:del w:id="989" w:author="Thomas Duflot" w:date="2024-11-14T09:29:00Z">
        <w:r w:rsidDel="00073B83">
          <w:delText xml:space="preserve">44. Wickham H, François R, Henry L, Müller K, Vaughan D. </w:delText>
        </w:r>
        <w:r w:rsidDel="00073B83">
          <w:rPr>
            <w:i/>
            <w:iCs/>
          </w:rPr>
          <w:delText>dplyr: A Grammar of Data Manipulation</w:delText>
        </w:r>
        <w:r w:rsidDel="00073B83">
          <w:delText>. 2023. Available at: https://CRAN.R-project.org/package=dplyr.</w:delText>
        </w:r>
      </w:del>
    </w:p>
    <w:p w14:paraId="6A394C80" w14:textId="55ADB53B" w:rsidR="00073B83" w:rsidDel="00073B83" w:rsidRDefault="00073B83" w:rsidP="00073B83">
      <w:pPr>
        <w:pStyle w:val="Bibliographie"/>
        <w:rPr>
          <w:del w:id="990" w:author="Thomas Duflot" w:date="2024-11-14T09:29:00Z"/>
        </w:rPr>
      </w:pPr>
      <w:del w:id="991" w:author="Thomas Duflot" w:date="2024-11-14T09:29:00Z">
        <w:r w:rsidDel="00073B83">
          <w:delText xml:space="preserve">45. Gohel D, Skintzos P. </w:delText>
        </w:r>
        <w:r w:rsidDel="00073B83">
          <w:rPr>
            <w:i/>
            <w:iCs/>
          </w:rPr>
          <w:delText>flextable: Functions for Tabular Reporting</w:delText>
        </w:r>
        <w:r w:rsidDel="00073B83">
          <w:delText>. 2024. Available at: https://CRAN.R-project.org/package=flextable.</w:delText>
        </w:r>
      </w:del>
    </w:p>
    <w:p w14:paraId="3338BABE" w14:textId="22901916" w:rsidR="00073B83" w:rsidDel="00073B83" w:rsidRDefault="00073B83" w:rsidP="00073B83">
      <w:pPr>
        <w:pStyle w:val="Bibliographie"/>
        <w:rPr>
          <w:del w:id="992" w:author="Thomas Duflot" w:date="2024-11-14T09:29:00Z"/>
        </w:rPr>
      </w:pPr>
      <w:del w:id="993" w:author="Thomas Duflot" w:date="2024-11-14T09:29:00Z">
        <w:r w:rsidDel="00073B83">
          <w:delText xml:space="preserve">46. Auguie B. </w:delText>
        </w:r>
        <w:r w:rsidDel="00073B83">
          <w:rPr>
            <w:i/>
            <w:iCs/>
          </w:rPr>
          <w:delText>gridExtra: Miscellaneous Functions for ‘Grid’ Graphics</w:delText>
        </w:r>
        <w:r w:rsidDel="00073B83">
          <w:delText>. 2017. Available at: https://CRAN.R-project.org/package=gridExtra.</w:delText>
        </w:r>
      </w:del>
    </w:p>
    <w:p w14:paraId="2260E89C" w14:textId="2B036FEF" w:rsidR="00073B83" w:rsidDel="00073B83" w:rsidRDefault="00073B83" w:rsidP="00073B83">
      <w:pPr>
        <w:pStyle w:val="Bibliographie"/>
        <w:rPr>
          <w:del w:id="994" w:author="Thomas Duflot" w:date="2024-11-14T09:29:00Z"/>
        </w:rPr>
      </w:pPr>
      <w:del w:id="995" w:author="Thomas Duflot" w:date="2024-11-14T09:29:00Z">
        <w:r w:rsidDel="00073B83">
          <w:delText xml:space="preserve">47. Iannone R, Cheng J, Schloerke B, </w:delText>
        </w:r>
        <w:r w:rsidDel="00073B83">
          <w:rPr>
            <w:i/>
            <w:iCs/>
          </w:rPr>
          <w:delText>et al.</w:delText>
        </w:r>
        <w:r w:rsidDel="00073B83">
          <w:delText xml:space="preserve"> </w:delText>
        </w:r>
        <w:r w:rsidDel="00073B83">
          <w:rPr>
            <w:i/>
            <w:iCs/>
          </w:rPr>
          <w:delText>gt: Easily Create Presentation-Ready Display Tables</w:delText>
        </w:r>
        <w:r w:rsidDel="00073B83">
          <w:delText>. 2024. Available at: https://CRAN.R-project.org/package=gt.</w:delText>
        </w:r>
      </w:del>
    </w:p>
    <w:p w14:paraId="7AC87D7D" w14:textId="2EA79F9F" w:rsidR="00073B83" w:rsidDel="00073B83" w:rsidRDefault="00073B83" w:rsidP="00073B83">
      <w:pPr>
        <w:pStyle w:val="Bibliographie"/>
        <w:rPr>
          <w:del w:id="996" w:author="Thomas Duflot" w:date="2024-11-14T09:29:00Z"/>
        </w:rPr>
      </w:pPr>
      <w:del w:id="997" w:author="Thomas Duflot" w:date="2024-11-14T09:29:00Z">
        <w:r w:rsidDel="00073B83">
          <w:delText xml:space="preserve">48. Sjoberg DD, Whiting K, Curry M, Lavery JA, Larmarange J. Reproducible Summary Tables with the gtsummary Package. </w:delText>
        </w:r>
        <w:r w:rsidDel="00073B83">
          <w:rPr>
            <w:i/>
            <w:iCs/>
          </w:rPr>
          <w:delText>The R Journal</w:delText>
        </w:r>
        <w:r w:rsidDel="00073B83">
          <w:delText xml:space="preserve"> 2021; </w:delText>
        </w:r>
        <w:r w:rsidDel="00073B83">
          <w:rPr>
            <w:b/>
            <w:bCs/>
          </w:rPr>
          <w:delText>13</w:delText>
        </w:r>
        <w:r w:rsidDel="00073B83">
          <w:delText>: 570–80.</w:delText>
        </w:r>
      </w:del>
    </w:p>
    <w:p w14:paraId="788315EC" w14:textId="7ABFE2C5" w:rsidR="00073B83" w:rsidDel="00073B83" w:rsidRDefault="00073B83" w:rsidP="00073B83">
      <w:pPr>
        <w:pStyle w:val="Bibliographie"/>
        <w:rPr>
          <w:del w:id="998" w:author="Thomas Duflot" w:date="2024-11-14T09:29:00Z"/>
        </w:rPr>
      </w:pPr>
      <w:del w:id="999" w:author="Thomas Duflot" w:date="2024-11-14T09:29:00Z">
        <w:r w:rsidDel="00073B83">
          <w:delText xml:space="preserve">49. Gohel D, Moog S. </w:delText>
        </w:r>
        <w:r w:rsidDel="00073B83">
          <w:rPr>
            <w:i/>
            <w:iCs/>
          </w:rPr>
          <w:delText>officer: Manipulation of Microsoft Word and PowerPoint Documents</w:delText>
        </w:r>
        <w:r w:rsidDel="00073B83">
          <w:delText>. 2024. Available at: https://CRAN.R-project.org/package=officer.</w:delText>
        </w:r>
      </w:del>
    </w:p>
    <w:p w14:paraId="57ED0621" w14:textId="4086A0E3" w:rsidR="00073B83" w:rsidDel="00073B83" w:rsidRDefault="00073B83" w:rsidP="00073B83">
      <w:pPr>
        <w:pStyle w:val="Bibliographie"/>
        <w:rPr>
          <w:del w:id="1000" w:author="Thomas Duflot" w:date="2024-11-14T09:29:00Z"/>
        </w:rPr>
      </w:pPr>
      <w:del w:id="1001" w:author="Thomas Duflot" w:date="2024-11-14T09:29:00Z">
        <w:r w:rsidDel="00073B83">
          <w:delText xml:space="preserve">50. Kassambara A. </w:delText>
        </w:r>
        <w:r w:rsidDel="00073B83">
          <w:rPr>
            <w:i/>
            <w:iCs/>
          </w:rPr>
          <w:delText>ggcorrplot: Visualization of a Correlation Matrix using ‘ggplot2’</w:delText>
        </w:r>
        <w:r w:rsidDel="00073B83">
          <w:delText>. 2023. Available at: https://CRAN.R-project.org/package=ggcorrplot.</w:delText>
        </w:r>
      </w:del>
    </w:p>
    <w:p w14:paraId="3B110285" w14:textId="5DF04259" w:rsidR="00073B83" w:rsidDel="00073B83" w:rsidRDefault="00073B83" w:rsidP="00073B83">
      <w:pPr>
        <w:pStyle w:val="Bibliographie"/>
        <w:rPr>
          <w:del w:id="1002" w:author="Thomas Duflot" w:date="2024-11-14T09:29:00Z"/>
        </w:rPr>
      </w:pPr>
      <w:del w:id="1003" w:author="Thomas Duflot" w:date="2024-11-14T09:29:00Z">
        <w:r w:rsidDel="00073B83">
          <w:delText xml:space="preserve">51. Fay MP. Confidence intervals that match Fisher’s exact or Blaker’s exact tests. </w:delText>
        </w:r>
        <w:r w:rsidDel="00073B83">
          <w:rPr>
            <w:i/>
            <w:iCs/>
          </w:rPr>
          <w:delText>Biostatistics</w:delText>
        </w:r>
        <w:r w:rsidDel="00073B83">
          <w:delText xml:space="preserve"> 2010; </w:delText>
        </w:r>
        <w:r w:rsidDel="00073B83">
          <w:rPr>
            <w:b/>
            <w:bCs/>
          </w:rPr>
          <w:delText>11</w:delText>
        </w:r>
        <w:r w:rsidDel="00073B83">
          <w:delText>: 373–4.</w:delText>
        </w:r>
      </w:del>
    </w:p>
    <w:p w14:paraId="169A7CB0" w14:textId="5DF3B726" w:rsidR="00073B83" w:rsidDel="00073B83" w:rsidRDefault="00073B83" w:rsidP="00073B83">
      <w:pPr>
        <w:pStyle w:val="Bibliographie"/>
        <w:rPr>
          <w:del w:id="1004" w:author="Thomas Duflot" w:date="2024-11-14T09:29:00Z"/>
        </w:rPr>
      </w:pPr>
      <w:del w:id="1005" w:author="Thomas Duflot" w:date="2024-11-14T09:29:00Z">
        <w:r w:rsidDel="00073B83">
          <w:delText xml:space="preserve">52. Kuznetsova A, Brockhoff PB, Christensen RHB. lmerTest Package: Tests in Linear Mixed Effects Models. </w:delText>
        </w:r>
        <w:r w:rsidDel="00073B83">
          <w:rPr>
            <w:i/>
            <w:iCs/>
          </w:rPr>
          <w:delText>Journal of Statistical Software</w:delText>
        </w:r>
        <w:r w:rsidDel="00073B83">
          <w:delText xml:space="preserve"> 2017; </w:delText>
        </w:r>
        <w:r w:rsidDel="00073B83">
          <w:rPr>
            <w:b/>
            <w:bCs/>
          </w:rPr>
          <w:delText>82</w:delText>
        </w:r>
        <w:r w:rsidDel="00073B83">
          <w:delText>: 1–26.</w:delText>
        </w:r>
      </w:del>
    </w:p>
    <w:p w14:paraId="3FAE33A5" w14:textId="3A84DB92" w:rsidR="00073B83" w:rsidDel="00073B83" w:rsidRDefault="00073B83" w:rsidP="00073B83">
      <w:pPr>
        <w:pStyle w:val="Bibliographie"/>
        <w:rPr>
          <w:del w:id="1006" w:author="Thomas Duflot" w:date="2024-11-14T09:29:00Z"/>
        </w:rPr>
      </w:pPr>
      <w:del w:id="1007" w:author="Thomas Duflot" w:date="2024-11-14T09:29:00Z">
        <w:r w:rsidDel="00073B83">
          <w:delText xml:space="preserve">53. Neuwirth E. </w:delText>
        </w:r>
        <w:r w:rsidDel="00073B83">
          <w:rPr>
            <w:i/>
            <w:iCs/>
          </w:rPr>
          <w:delText>RColorBrewer: ColorBrewer Palettes</w:delText>
        </w:r>
        <w:r w:rsidDel="00073B83">
          <w:delText>. 2022. Available at: https://CRAN.R-project.org/package=RColorBrewer.</w:delText>
        </w:r>
      </w:del>
    </w:p>
    <w:p w14:paraId="19001444" w14:textId="41E2F9C5" w:rsidR="00073B83" w:rsidDel="00073B83" w:rsidRDefault="00073B83" w:rsidP="00073B83">
      <w:pPr>
        <w:pStyle w:val="Bibliographie"/>
        <w:rPr>
          <w:del w:id="1008" w:author="Thomas Duflot" w:date="2024-11-14T09:29:00Z"/>
        </w:rPr>
      </w:pPr>
      <w:del w:id="1009" w:author="Thomas Duflot" w:date="2024-11-14T09:29:00Z">
        <w:r w:rsidDel="00073B83">
          <w:delText xml:space="preserve">54. Hothorn T, Bretz F, Westfall P. Simultaneous Inference in General Parametric Models. </w:delText>
        </w:r>
        <w:r w:rsidDel="00073B83">
          <w:rPr>
            <w:i/>
            <w:iCs/>
          </w:rPr>
          <w:delText>Biometrical Journal</w:delText>
        </w:r>
        <w:r w:rsidDel="00073B83">
          <w:delText xml:space="preserve"> 2008; </w:delText>
        </w:r>
        <w:r w:rsidDel="00073B83">
          <w:rPr>
            <w:b/>
            <w:bCs/>
          </w:rPr>
          <w:delText>50</w:delText>
        </w:r>
        <w:r w:rsidDel="00073B83">
          <w:delText>: 346–63.</w:delText>
        </w:r>
      </w:del>
    </w:p>
    <w:p w14:paraId="1B126CCF" w14:textId="570FF22D" w:rsidR="005633B0" w:rsidRPr="0038585B" w:rsidDel="00073B83" w:rsidRDefault="00D87D50" w:rsidP="008F0A59">
      <w:pPr>
        <w:spacing w:line="480" w:lineRule="auto"/>
        <w:rPr>
          <w:del w:id="1010" w:author="Thomas Duflot" w:date="2024-11-14T09:29:00Z"/>
          <w:b/>
          <w:bCs/>
          <w:lang w:val="en-US"/>
        </w:rPr>
        <w:sectPr w:rsidR="005633B0" w:rsidRPr="0038585B" w:rsidDel="00073B83" w:rsidSect="003F5C74">
          <w:pgSz w:w="16838" w:h="11906" w:orient="landscape"/>
          <w:pgMar w:top="1134" w:right="1134" w:bottom="1134" w:left="1134" w:header="709" w:footer="709" w:gutter="0"/>
          <w:lnNumType w:countBy="1" w:restart="continuous"/>
          <w:cols w:space="708"/>
          <w:docGrid w:linePitch="360"/>
          <w:sectPrChange w:id="1011" w:author="Thomas Duflot" w:date="2024-11-14T11:06:00Z">
            <w:sectPr w:rsidR="005633B0" w:rsidRPr="0038585B" w:rsidDel="00073B83" w:rsidSect="003F5C74">
              <w:pgSz w:w="11906" w:h="16838" w:orient="portrait"/>
              <w:pgMar w:top="1417" w:right="1417" w:bottom="1417" w:left="1417" w:header="708" w:footer="708" w:gutter="0"/>
            </w:sectPr>
          </w:sectPrChange>
        </w:sectPr>
      </w:pPr>
      <w:del w:id="1012" w:author="Thomas Duflot" w:date="2024-11-14T09:29:00Z">
        <w:r w:rsidDel="00073B83">
          <w:rPr>
            <w:b/>
            <w:bCs/>
            <w:lang w:val="en-US"/>
          </w:rPr>
          <w:fldChar w:fldCharType="end"/>
        </w:r>
      </w:del>
    </w:p>
    <w:p w14:paraId="6871D255" w14:textId="0AC233C6" w:rsidR="00FE47F7" w:rsidRPr="002877CB" w:rsidRDefault="00C8759F">
      <w:pPr>
        <w:spacing w:line="480" w:lineRule="auto"/>
        <w:rPr>
          <w:b/>
          <w:bCs/>
          <w:lang w:val="en-US"/>
        </w:rPr>
        <w:pPrChange w:id="1013" w:author="Thomas Duflot" w:date="2024-11-14T10:12:00Z">
          <w:pPr>
            <w:spacing w:after="120" w:line="360" w:lineRule="auto"/>
          </w:pPr>
        </w:pPrChange>
      </w:pPr>
      <w:r w:rsidRPr="002877CB">
        <w:rPr>
          <w:b/>
          <w:bCs/>
          <w:lang w:val="en-US"/>
        </w:rPr>
        <w:t>TABLE 1</w:t>
      </w:r>
      <w:r w:rsidR="00F85D08" w:rsidRPr="002877CB">
        <w:rPr>
          <w:b/>
          <w:bCs/>
          <w:lang w:val="en-US"/>
        </w:rPr>
        <w:t>:</w:t>
      </w:r>
      <w:r w:rsidR="00000957" w:rsidRPr="002877CB">
        <w:rPr>
          <w:b/>
          <w:bCs/>
          <w:lang w:val="en-US"/>
        </w:rPr>
        <w:t xml:space="preserve"> </w:t>
      </w:r>
      <w:r w:rsidR="00000957" w:rsidRPr="002877CB">
        <w:rPr>
          <w:bCs/>
          <w:lang w:val="en-US"/>
        </w:rPr>
        <w:t>Descri</w:t>
      </w:r>
      <w:bookmarkStart w:id="1014" w:name="_GoBack"/>
      <w:bookmarkEnd w:id="1014"/>
      <w:r w:rsidR="00000957" w:rsidRPr="002877CB">
        <w:rPr>
          <w:bCs/>
          <w:lang w:val="en-US"/>
        </w:rPr>
        <w:t xml:space="preserve">ption of the different formulas used to predict </w:t>
      </w:r>
      <w:r w:rsidR="002877CB">
        <w:rPr>
          <w:bCs/>
          <w:lang w:val="en-US"/>
        </w:rPr>
        <w:t>unbound ceftriaxone (</w:t>
      </w:r>
      <w:r w:rsidR="00000957" w:rsidRPr="002877CB">
        <w:rPr>
          <w:bCs/>
          <w:lang w:val="en-US"/>
        </w:rPr>
        <w:t>CEF</w:t>
      </w:r>
      <w:r w:rsidR="00000957" w:rsidRPr="002B2A28">
        <w:rPr>
          <w:bCs/>
          <w:vertAlign w:val="subscript"/>
          <w:lang w:val="en-US"/>
          <w:rPrChange w:id="1015" w:author="Thomas Duflot" w:date="2024-11-14T10:12:00Z">
            <w:rPr>
              <w:bCs/>
              <w:lang w:val="en-US"/>
            </w:rPr>
          </w:rPrChange>
        </w:rPr>
        <w:t>u</w:t>
      </w:r>
      <w:r w:rsidR="002877CB">
        <w:rPr>
          <w:bCs/>
          <w:lang w:val="en-US"/>
        </w:rPr>
        <w:t>)</w:t>
      </w:r>
      <w:r w:rsidR="00000957" w:rsidRPr="002877CB">
        <w:rPr>
          <w:bCs/>
          <w:lang w:val="en-US"/>
        </w:rPr>
        <w:t xml:space="preserve"> from </w:t>
      </w:r>
      <w:r w:rsidR="002877CB">
        <w:rPr>
          <w:bCs/>
          <w:lang w:val="en-US"/>
        </w:rPr>
        <w:t>total ceftriaxone (</w:t>
      </w:r>
      <w:r w:rsidR="00000957" w:rsidRPr="002877CB">
        <w:rPr>
          <w:bCs/>
          <w:lang w:val="en-US"/>
        </w:rPr>
        <w:t>CEF</w:t>
      </w:r>
      <w:r w:rsidR="00000957" w:rsidRPr="002B2A28">
        <w:rPr>
          <w:bCs/>
          <w:vertAlign w:val="subscript"/>
          <w:lang w:val="en-US"/>
          <w:rPrChange w:id="1016" w:author="Thomas Duflot" w:date="2024-11-14T10:12:00Z">
            <w:rPr>
              <w:bCs/>
              <w:lang w:val="en-US"/>
            </w:rPr>
          </w:rPrChange>
        </w:rPr>
        <w:t>t</w:t>
      </w:r>
      <w:ins w:id="1017" w:author="Thomas Duflot" w:date="2024-11-14T10:12:00Z">
        <w:r w:rsidR="002B2A28" w:rsidRPr="002B2A28">
          <w:rPr>
            <w:bCs/>
            <w:vertAlign w:val="subscript"/>
            <w:lang w:val="en-US"/>
            <w:rPrChange w:id="1018" w:author="Thomas Duflot" w:date="2024-11-14T10:12:00Z">
              <w:rPr>
                <w:bCs/>
                <w:lang w:val="en-US"/>
              </w:rPr>
            </w:rPrChange>
          </w:rPr>
          <w:t>ot</w:t>
        </w:r>
      </w:ins>
      <w:r w:rsidR="002877CB">
        <w:rPr>
          <w:bCs/>
          <w:lang w:val="en-US"/>
        </w:rPr>
        <w:t xml:space="preserve">) </w:t>
      </w:r>
      <w:del w:id="1019" w:author="Thomas Duflot" w:date="2024-11-13T16:01:00Z">
        <w:r w:rsidR="002877CB" w:rsidDel="008100FD">
          <w:rPr>
            <w:bCs/>
            <w:lang w:val="en-US"/>
          </w:rPr>
          <w:delText>levels</w:delText>
        </w:r>
      </w:del>
      <w:ins w:id="1020" w:author="Thomas Duflot" w:date="2024-11-13T16:01:00Z">
        <w:r w:rsidR="008100FD">
          <w:rPr>
            <w:bCs/>
            <w:lang w:val="en-US"/>
          </w:rPr>
          <w:t>concentrations</w:t>
        </w:r>
      </w:ins>
      <w:r w:rsidR="00000957" w:rsidRPr="002877CB">
        <w:rPr>
          <w:bCs/>
          <w:lang w:val="en-US"/>
        </w:rPr>
        <w:t>.</w:t>
      </w:r>
      <w:r w:rsidR="00000957" w:rsidRPr="002877CB">
        <w:rPr>
          <w:b/>
          <w:bCs/>
          <w:lang w:val="en-US"/>
        </w:rPr>
        <w:t xml:space="preserv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8"/>
        <w:gridCol w:w="3080"/>
        <w:gridCol w:w="813"/>
        <w:gridCol w:w="5059"/>
        <w:gridCol w:w="3386"/>
        <w:gridCol w:w="1364"/>
      </w:tblGrid>
      <w:tr w:rsidR="00AB3E30" w:rsidRPr="00F85D08" w14:paraId="16D57D98" w14:textId="77777777" w:rsidTr="00813A05">
        <w:tc>
          <w:tcPr>
            <w:tcW w:w="298" w:type="pct"/>
            <w:tcBorders>
              <w:top w:val="single" w:sz="4" w:space="0" w:color="auto"/>
              <w:bottom w:val="single" w:sz="4" w:space="0" w:color="auto"/>
            </w:tcBorders>
            <w:shd w:val="clear" w:color="auto" w:fill="D0CECE" w:themeFill="background2" w:themeFillShade="E6"/>
            <w:vAlign w:val="center"/>
          </w:tcPr>
          <w:p w14:paraId="0BE09D5F" w14:textId="77777777" w:rsidR="00AB3E30" w:rsidRPr="00F85D08" w:rsidRDefault="00AB3E30" w:rsidP="00813A05">
            <w:pPr>
              <w:jc w:val="center"/>
              <w:rPr>
                <w:b/>
                <w:sz w:val="20"/>
                <w:szCs w:val="20"/>
                <w:lang w:val="en-US"/>
              </w:rPr>
            </w:pPr>
            <w:r w:rsidRPr="00F85D08">
              <w:rPr>
                <w:b/>
                <w:sz w:val="20"/>
                <w:szCs w:val="20"/>
                <w:lang w:val="en-US"/>
              </w:rPr>
              <w:t>Model</w:t>
            </w:r>
          </w:p>
        </w:tc>
        <w:tc>
          <w:tcPr>
            <w:tcW w:w="1057" w:type="pct"/>
            <w:tcBorders>
              <w:top w:val="single" w:sz="4" w:space="0" w:color="auto"/>
              <w:bottom w:val="single" w:sz="4" w:space="0" w:color="auto"/>
            </w:tcBorders>
            <w:shd w:val="clear" w:color="auto" w:fill="D0CECE" w:themeFill="background2" w:themeFillShade="E6"/>
            <w:vAlign w:val="center"/>
          </w:tcPr>
          <w:p w14:paraId="4301F3E4" w14:textId="77777777" w:rsidR="00AB3E30" w:rsidRPr="00F85D08" w:rsidRDefault="00AB3E30" w:rsidP="00813A05">
            <w:pPr>
              <w:jc w:val="center"/>
              <w:rPr>
                <w:b/>
                <w:sz w:val="20"/>
                <w:szCs w:val="20"/>
                <w:lang w:val="en-US"/>
              </w:rPr>
            </w:pPr>
            <w:r w:rsidRPr="00F85D08">
              <w:rPr>
                <w:b/>
                <w:sz w:val="20"/>
                <w:szCs w:val="20"/>
                <w:lang w:val="en-US"/>
              </w:rPr>
              <w:t>Population</w:t>
            </w:r>
          </w:p>
        </w:tc>
        <w:tc>
          <w:tcPr>
            <w:tcW w:w="279" w:type="pct"/>
            <w:tcBorders>
              <w:top w:val="single" w:sz="4" w:space="0" w:color="auto"/>
              <w:bottom w:val="single" w:sz="4" w:space="0" w:color="auto"/>
            </w:tcBorders>
            <w:shd w:val="clear" w:color="auto" w:fill="D0CECE" w:themeFill="background2" w:themeFillShade="E6"/>
            <w:vAlign w:val="center"/>
          </w:tcPr>
          <w:p w14:paraId="3CF65C60" w14:textId="77777777" w:rsidR="00AB3E30" w:rsidRPr="00F85D08" w:rsidRDefault="00AB3E30" w:rsidP="00813A05">
            <w:pPr>
              <w:jc w:val="center"/>
              <w:rPr>
                <w:b/>
                <w:sz w:val="20"/>
                <w:szCs w:val="20"/>
                <w:lang w:val="en-US"/>
              </w:rPr>
            </w:pPr>
            <w:r w:rsidRPr="00F85D08">
              <w:rPr>
                <w:b/>
                <w:sz w:val="20"/>
                <w:szCs w:val="20"/>
                <w:lang w:val="en-US"/>
              </w:rPr>
              <w:t>CEFu</w:t>
            </w:r>
          </w:p>
        </w:tc>
        <w:tc>
          <w:tcPr>
            <w:tcW w:w="1736" w:type="pct"/>
            <w:tcBorders>
              <w:top w:val="single" w:sz="4" w:space="0" w:color="auto"/>
              <w:bottom w:val="single" w:sz="4" w:space="0" w:color="auto"/>
            </w:tcBorders>
            <w:shd w:val="clear" w:color="auto" w:fill="D0CECE" w:themeFill="background2" w:themeFillShade="E6"/>
            <w:vAlign w:val="center"/>
          </w:tcPr>
          <w:p w14:paraId="5242B3F4" w14:textId="77777777" w:rsidR="00AB3E30" w:rsidRPr="00F85D08" w:rsidRDefault="00AB3E30" w:rsidP="00813A05">
            <w:pPr>
              <w:jc w:val="center"/>
              <w:rPr>
                <w:b/>
                <w:sz w:val="20"/>
                <w:szCs w:val="20"/>
                <w:lang w:val="en-US"/>
              </w:rPr>
            </w:pPr>
            <w:r w:rsidRPr="00F85D08">
              <w:rPr>
                <w:b/>
                <w:sz w:val="20"/>
                <w:szCs w:val="20"/>
                <w:lang w:val="en-US"/>
              </w:rPr>
              <w:t>Formula</w:t>
            </w:r>
          </w:p>
        </w:tc>
        <w:tc>
          <w:tcPr>
            <w:tcW w:w="1162" w:type="pct"/>
            <w:tcBorders>
              <w:top w:val="single" w:sz="4" w:space="0" w:color="auto"/>
              <w:bottom w:val="single" w:sz="4" w:space="0" w:color="auto"/>
            </w:tcBorders>
            <w:shd w:val="clear" w:color="auto" w:fill="D0CECE" w:themeFill="background2" w:themeFillShade="E6"/>
            <w:vAlign w:val="center"/>
          </w:tcPr>
          <w:p w14:paraId="63FE72C0" w14:textId="77777777" w:rsidR="00AB3E30" w:rsidRPr="00F85D08" w:rsidRDefault="00AB3E30" w:rsidP="00813A05">
            <w:pPr>
              <w:jc w:val="center"/>
              <w:rPr>
                <w:b/>
                <w:sz w:val="20"/>
                <w:szCs w:val="20"/>
                <w:lang w:val="en-US"/>
              </w:rPr>
            </w:pPr>
            <w:r w:rsidRPr="00F85D08">
              <w:rPr>
                <w:b/>
                <w:sz w:val="20"/>
                <w:szCs w:val="20"/>
                <w:lang w:val="en-US"/>
              </w:rPr>
              <w:t>Parameter values</w:t>
            </w:r>
          </w:p>
        </w:tc>
        <w:tc>
          <w:tcPr>
            <w:tcW w:w="468" w:type="pct"/>
            <w:tcBorders>
              <w:top w:val="single" w:sz="4" w:space="0" w:color="auto"/>
              <w:bottom w:val="single" w:sz="4" w:space="0" w:color="auto"/>
            </w:tcBorders>
            <w:shd w:val="clear" w:color="auto" w:fill="D0CECE" w:themeFill="background2" w:themeFillShade="E6"/>
            <w:vAlign w:val="center"/>
          </w:tcPr>
          <w:p w14:paraId="33852B28" w14:textId="77777777" w:rsidR="00AB3E30" w:rsidRPr="00F85D08" w:rsidRDefault="00AB3E30" w:rsidP="00813A05">
            <w:pPr>
              <w:jc w:val="center"/>
              <w:rPr>
                <w:b/>
                <w:sz w:val="20"/>
                <w:szCs w:val="20"/>
                <w:lang w:val="en-US"/>
              </w:rPr>
            </w:pPr>
            <w:r w:rsidRPr="00F85D08">
              <w:rPr>
                <w:b/>
                <w:sz w:val="20"/>
                <w:szCs w:val="20"/>
                <w:lang w:val="en-US"/>
              </w:rPr>
              <w:t>Reference</w:t>
            </w:r>
          </w:p>
        </w:tc>
      </w:tr>
      <w:tr w:rsidR="00AB3E30" w:rsidRPr="00F85D08" w14:paraId="54C6E09C" w14:textId="77777777" w:rsidTr="00813A05">
        <w:tc>
          <w:tcPr>
            <w:tcW w:w="298" w:type="pct"/>
            <w:tcBorders>
              <w:top w:val="single" w:sz="4" w:space="0" w:color="auto"/>
              <w:bottom w:val="single" w:sz="4" w:space="0" w:color="auto"/>
            </w:tcBorders>
            <w:vAlign w:val="center"/>
          </w:tcPr>
          <w:p w14:paraId="173FDE74" w14:textId="77777777" w:rsidR="00AB3E30" w:rsidRPr="00F85D08" w:rsidRDefault="00AB3E30" w:rsidP="00813A05">
            <w:pPr>
              <w:jc w:val="center"/>
              <w:rPr>
                <w:b/>
                <w:sz w:val="20"/>
                <w:szCs w:val="20"/>
                <w:lang w:val="en-US"/>
              </w:rPr>
            </w:pPr>
            <w:r w:rsidRPr="00F85D08">
              <w:rPr>
                <w:b/>
                <w:sz w:val="20"/>
                <w:szCs w:val="20"/>
                <w:lang w:val="en-US"/>
              </w:rPr>
              <w:t>A</w:t>
            </w:r>
          </w:p>
        </w:tc>
        <w:tc>
          <w:tcPr>
            <w:tcW w:w="1057" w:type="pct"/>
            <w:tcBorders>
              <w:top w:val="single" w:sz="4" w:space="0" w:color="auto"/>
              <w:bottom w:val="single" w:sz="4" w:space="0" w:color="auto"/>
            </w:tcBorders>
            <w:vAlign w:val="center"/>
          </w:tcPr>
          <w:p w14:paraId="0845BE64" w14:textId="58FF0657" w:rsidR="00AB3E30" w:rsidRPr="00F85D08" w:rsidRDefault="00AB3E30" w:rsidP="00813A05">
            <w:pPr>
              <w:jc w:val="center"/>
              <w:rPr>
                <w:sz w:val="20"/>
                <w:szCs w:val="20"/>
                <w:lang w:val="en-US"/>
              </w:rPr>
            </w:pPr>
            <w:r w:rsidRPr="00F85D08">
              <w:rPr>
                <w:sz w:val="20"/>
                <w:szCs w:val="20"/>
                <w:lang w:val="en-US"/>
              </w:rPr>
              <w:t>Severely ill sub-Saharan African adults (N=88 patients, 277 samples for CEF</w:t>
            </w:r>
            <w:r w:rsidRPr="00011113">
              <w:rPr>
                <w:sz w:val="20"/>
                <w:szCs w:val="20"/>
                <w:vertAlign w:val="subscript"/>
                <w:lang w:val="en-US"/>
                <w:rPrChange w:id="1021" w:author="Thomas Duflot" w:date="2024-11-13T22:09:00Z">
                  <w:rPr>
                    <w:sz w:val="20"/>
                    <w:szCs w:val="20"/>
                    <w:lang w:val="en-US"/>
                  </w:rPr>
                </w:rPrChange>
              </w:rPr>
              <w:t>t</w:t>
            </w:r>
            <w:ins w:id="1022" w:author="Thomas Duflot" w:date="2024-11-13T22:09:00Z">
              <w:r w:rsidR="00011113" w:rsidRPr="00011113">
                <w:rPr>
                  <w:sz w:val="20"/>
                  <w:szCs w:val="20"/>
                  <w:vertAlign w:val="subscript"/>
                  <w:lang w:val="en-US"/>
                  <w:rPrChange w:id="1023" w:author="Thomas Duflot" w:date="2024-11-13T22:09:00Z">
                    <w:rPr>
                      <w:sz w:val="20"/>
                      <w:szCs w:val="20"/>
                      <w:lang w:val="en-US"/>
                    </w:rPr>
                  </w:rPrChange>
                </w:rPr>
                <w:t>ot</w:t>
              </w:r>
            </w:ins>
            <w:r w:rsidRPr="00F85D08">
              <w:rPr>
                <w:sz w:val="20"/>
                <w:szCs w:val="20"/>
                <w:lang w:val="en-US"/>
              </w:rPr>
              <w:t xml:space="preserve"> and 276 samples for CEF</w:t>
            </w:r>
            <w:r w:rsidRPr="00011113">
              <w:rPr>
                <w:sz w:val="20"/>
                <w:szCs w:val="20"/>
                <w:vertAlign w:val="subscript"/>
                <w:lang w:val="en-US"/>
                <w:rPrChange w:id="1024" w:author="Thomas Duflot" w:date="2024-11-13T22:09:00Z">
                  <w:rPr>
                    <w:sz w:val="20"/>
                    <w:szCs w:val="20"/>
                    <w:lang w:val="en-US"/>
                  </w:rPr>
                </w:rPrChange>
              </w:rPr>
              <w:t>u</w:t>
            </w:r>
            <w:r w:rsidRPr="00F85D08">
              <w:rPr>
                <w:sz w:val="20"/>
                <w:szCs w:val="20"/>
                <w:lang w:val="en-US"/>
              </w:rPr>
              <w:t>).</w:t>
            </w:r>
          </w:p>
        </w:tc>
        <w:tc>
          <w:tcPr>
            <w:tcW w:w="279" w:type="pct"/>
            <w:tcBorders>
              <w:top w:val="single" w:sz="4" w:space="0" w:color="auto"/>
              <w:bottom w:val="single" w:sz="4" w:space="0" w:color="auto"/>
            </w:tcBorders>
            <w:vAlign w:val="center"/>
          </w:tcPr>
          <w:p w14:paraId="76A5C948"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5127CFE2" w14:textId="2CBD4F76" w:rsidR="00AB3E30" w:rsidRPr="00F85D08" w:rsidRDefault="00011113" w:rsidP="00AC246F">
            <w:pPr>
              <w:jc w:val="center"/>
              <w:rPr>
                <w:sz w:val="20"/>
                <w:szCs w:val="20"/>
                <w:lang w:val="en-US"/>
              </w:rPr>
            </w:pPr>
            <m:oMathPara>
              <m:oMath>
                <m:r>
                  <w:rPr>
                    <w:rFonts w:ascii="Cambria Math" w:hAnsi="Cambria Math"/>
                    <w:sz w:val="20"/>
                    <w:szCs w:val="20"/>
                    <w:lang w:val="en-US"/>
                  </w:rPr>
                  <m:t>CE</m:t>
                </m:r>
                <m:sSub>
                  <m:sSubPr>
                    <m:ctrlPr>
                      <w:ins w:id="1025" w:author="Thomas Duflot" w:date="2024-11-13T22:10: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t</m:t>
                    </m:r>
                    <m:r>
                      <w:ins w:id="1026" w:author="Thomas Duflot" w:date="2024-11-13T22:10:00Z">
                        <w:rPr>
                          <w:rFonts w:ascii="Cambria Math" w:hAnsi="Cambria Math"/>
                          <w:sz w:val="20"/>
                          <w:szCs w:val="20"/>
                          <w:lang w:val="en-US"/>
                        </w:rPr>
                        <m:t>ot</m:t>
                      </w:ins>
                    </m:r>
                  </m:sub>
                </m:sSub>
                <m:r>
                  <w:rPr>
                    <w:rFonts w:ascii="Cambria Math" w:hAnsi="Cambria Math"/>
                    <w:sz w:val="20"/>
                    <w:szCs w:val="20"/>
                    <w:lang w:val="en-US"/>
                  </w:rPr>
                  <m:t>=CE</m:t>
                </m:r>
                <m:sSub>
                  <m:sSubPr>
                    <m:ctrlPr>
                      <w:ins w:id="1027" w:author="Thomas Duflot" w:date="2024-11-13T22:12: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m:t>
                </m:r>
                <m:f>
                  <m:fPr>
                    <m:ctrlPr>
                      <w:ins w:id="1028" w:author="DUFLOT, Thomas" w:date="2024-07-03T10:21:00Z">
                        <w:rPr>
                          <w:rFonts w:ascii="Cambria Math" w:hAnsi="Cambria Math"/>
                          <w:i/>
                          <w:sz w:val="20"/>
                          <w:szCs w:val="20"/>
                          <w:lang w:val="en-US"/>
                        </w:rPr>
                      </w:ins>
                    </m:ctrlPr>
                  </m:fPr>
                  <m:num>
                    <m:r>
                      <w:rPr>
                        <w:rFonts w:ascii="Cambria Math" w:hAnsi="Cambria Math"/>
                        <w:sz w:val="20"/>
                        <w:szCs w:val="20"/>
                        <w:lang w:val="en-US"/>
                      </w:rPr>
                      <m:t>CE</m:t>
                    </m:r>
                    <m:sSub>
                      <m:sSubPr>
                        <m:ctrlPr>
                          <w:ins w:id="1029" w:author="Thomas Duflot" w:date="2024-11-13T22:12: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ins w:id="1030" w:author="Thomas Duflot" w:date="2024-11-13T22:12: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7F5EED56"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Bmax=0.12×</m:t>
              </m:r>
              <m:sSup>
                <m:sSupPr>
                  <m:ctrlPr>
                    <w:ins w:id="1031" w:author="DUFLOT, Thomas" w:date="2024-07-03T10:21:00Z">
                      <w:rPr>
                        <w:rFonts w:ascii="Cambria Math" w:hAnsi="Cambria Math"/>
                        <w:i/>
                        <w:sz w:val="20"/>
                        <w:szCs w:val="20"/>
                        <w:lang w:val="en-US"/>
                      </w:rPr>
                    </w:ins>
                  </m:ctrlPr>
                </m:sSupPr>
                <m:e>
                  <m:d>
                    <m:dPr>
                      <m:ctrlPr>
                        <w:ins w:id="1032" w:author="DUFLOT, Thomas" w:date="2024-07-03T10:21:00Z">
                          <w:rPr>
                            <w:rFonts w:ascii="Cambria Math" w:hAnsi="Cambria Math"/>
                            <w:i/>
                            <w:sz w:val="20"/>
                            <w:szCs w:val="20"/>
                            <w:lang w:val="en-US"/>
                          </w:rPr>
                        </w:ins>
                      </m:ctrlPr>
                    </m:dPr>
                    <m:e>
                      <m:f>
                        <m:fPr>
                          <m:ctrlPr>
                            <w:ins w:id="1033"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0.42</m:t>
                          </m:r>
                        </m:den>
                      </m:f>
                    </m:e>
                  </m:d>
                </m:e>
                <m:sup>
                  <m:r>
                    <w:rPr>
                      <w:rFonts w:ascii="Cambria Math" w:hAnsi="Cambria Math"/>
                      <w:sz w:val="20"/>
                      <w:szCs w:val="20"/>
                      <w:lang w:val="en-US"/>
                    </w:rPr>
                    <m:t>1.3</m:t>
                  </m:r>
                </m:sup>
              </m:sSup>
            </m:oMath>
            <w:r w:rsidRPr="00F85D08">
              <w:rPr>
                <w:rFonts w:eastAsiaTheme="minorEastAsia"/>
                <w:sz w:val="20"/>
                <w:szCs w:val="20"/>
                <w:lang w:val="en-US"/>
              </w:rPr>
              <w:t>mM</w:t>
            </w:r>
          </w:p>
          <w:p w14:paraId="77C3ED15" w14:textId="521D4896" w:rsidR="00AB3E30" w:rsidRPr="00F85D08" w:rsidRDefault="00AB3E30" w:rsidP="00AC246F">
            <w:pPr>
              <w:jc w:val="center"/>
              <w:rPr>
                <w:sz w:val="20"/>
                <w:szCs w:val="20"/>
                <w:lang w:val="en-US"/>
              </w:rPr>
            </w:pPr>
            <m:oMath>
              <m:r>
                <w:rPr>
                  <w:rFonts w:ascii="Cambria Math" w:hAnsi="Cambria Math"/>
                  <w:sz w:val="20"/>
                  <w:szCs w:val="20"/>
                  <w:lang w:val="en-US"/>
                </w:rPr>
                <m:t>Kd=0.092</m:t>
              </m:r>
            </m:oMath>
            <w:r w:rsidRPr="00F85D08">
              <w:rPr>
                <w:rFonts w:eastAsiaTheme="minorEastAsia"/>
                <w:sz w:val="20"/>
                <w:szCs w:val="20"/>
                <w:lang w:val="en-US"/>
              </w:rPr>
              <w:t xml:space="preserve"> mM</w:t>
            </w:r>
          </w:p>
        </w:tc>
        <w:tc>
          <w:tcPr>
            <w:tcW w:w="468" w:type="pct"/>
            <w:tcBorders>
              <w:top w:val="single" w:sz="4" w:space="0" w:color="auto"/>
              <w:bottom w:val="single" w:sz="4" w:space="0" w:color="auto"/>
            </w:tcBorders>
            <w:vAlign w:val="center"/>
          </w:tcPr>
          <w:p w14:paraId="326B2DC0" w14:textId="0A730CC9" w:rsidR="00AB3E30" w:rsidRPr="00F85D08" w:rsidRDefault="00AB3E30" w:rsidP="00996066">
            <w:pPr>
              <w:jc w:val="center"/>
              <w:rPr>
                <w:sz w:val="20"/>
                <w:szCs w:val="20"/>
                <w:lang w:val="en-US"/>
              </w:rPr>
            </w:pPr>
            <w:r w:rsidRPr="00F85D08">
              <w:rPr>
                <w:sz w:val="20"/>
                <w:szCs w:val="20"/>
                <w:lang w:val="en-US"/>
              </w:rPr>
              <w:t>Bos et al</w:t>
            </w:r>
            <w:r>
              <w:rPr>
                <w:sz w:val="20"/>
                <w:szCs w:val="20"/>
                <w:lang w:val="en-US"/>
              </w:rPr>
              <w:fldChar w:fldCharType="begin"/>
            </w:r>
            <w:r w:rsidR="00073B83">
              <w:rPr>
                <w:sz w:val="20"/>
                <w:szCs w:val="20"/>
                <w:lang w:val="en-US"/>
              </w:rPr>
              <w:instrText xml:space="preserve"> ADDIN ZOTERO_ITEM CSL_CITATION {"citationID":"8xwS1nAA","properties":{"formattedCitation":"(22)","plainCitation":"(22)","noteIndex":0},"citationItems":[{"id":"yg2Cy3EW/V4fCmXz2","uris":["http://zotero.org/users/6270923/items/3TR59MWW"],"itemData":{"id":591,"type":"article-journal","abstract":"Background: In sub-Saharan Africa (SSA), the highly albumin-bound β-lactam ceftriaxone is frequently used for the empirical treatment of severe bacterial infections. Systemic drug exposure of β-lactams can be altered in critically ill ICU patients, but pharmacokinetic and pharmacodynamic data for non-ICU SSA populations are lacking.\nMethods: We performed a population pharmacokinetic study in an adult hospital population in Mozambique, treated with ceftriaxone for presumptive severe bacterial infection from October 2014 to November 2015. Four blood samples per patient were collected for total ceftriaxone (CEFt) and unbound ceftriaxone (CEFu) concentration measurement. We developed a population pharmacokinetic model through non-linear mixed effect analysis and performed simulations for different patient variable, dosing and pharmacodynamic target scenarios.\nResults: Eighty-eight participants yielded 277 CEFt and 276 CEFu concentrations. The median BMI was 18.9 kg/m2 and the median albumin concentration was 29 g/L. In a one-compartment model with non-linear protein binding, creatinine clearance was positively correlated with CEFu clearance. For microorganisms with an MIC of 1 mg/L, simulations demonstrated that with a 1 g twice-daily regimen and a 2 g once-daily regimen, 95.1% and 74.8% would have a CEFu concentration &gt; MIC during half of the dosing interval (fT&gt;MIC = 50%), respectively, whereas this was only 58.2% and 16.5% for the fT&gt;MIC = 100% target.\nConclusions: Severely ill adult non-ICU SSA patients may be at substantial risk for underexposure to CEFu during routine intermittent bolus dosing, especially when their renal function is intact.","container-title":"The Journal of Antimicrobial Chemotherapy","DOI":"10.1093/jac/dky071","ISSN":"1460-2091","issue":"6","journalAbbreviation":"J Antimicrob Chemother","language":"eng","note":"PMID: 29522167","page":"1620-1629","source":"PubMed","title":"Pharmacokinetics and pharmacodynamic target attainment of ceftriaxone in adult severely ill sub-Saharan African patients: a population pharmacokinetic modelling study","title-short":"Pharmacokinetics and pharmacodynamic target attainment of ceftriaxone in adult severely ill sub-Saharan African patients","volume":"73","author":[{"family":"Bos","given":"Jeannet C."},{"family":"Prins","given":"Jan M."},{"family":"Mistício","given":"Mabor C."},{"family":"Nunguiane","given":"Ginto"},{"family":"Lang","given":"Cláudia N."},{"family":"Beirão","given":"José C."},{"family":"Mathôt","given":"Ron A. A."},{"family":"Hest","given":"Reinier M.","non-dropping-particle":"van"}],"issued":{"date-parts":[["2018",6,1]]}}}],"schema":"https://github.com/citation-style-language/schema/raw/master/csl-citation.json"} </w:instrText>
            </w:r>
            <w:r>
              <w:rPr>
                <w:sz w:val="20"/>
                <w:szCs w:val="20"/>
                <w:lang w:val="en-US"/>
              </w:rPr>
              <w:fldChar w:fldCharType="separate"/>
            </w:r>
            <w:r w:rsidR="00073B83" w:rsidRPr="00073B83">
              <w:rPr>
                <w:rFonts w:ascii="Calibri" w:hAnsi="Calibri" w:cs="Calibri"/>
                <w:sz w:val="20"/>
              </w:rPr>
              <w:t>(22)</w:t>
            </w:r>
            <w:r>
              <w:rPr>
                <w:sz w:val="20"/>
                <w:szCs w:val="20"/>
                <w:lang w:val="en-US"/>
              </w:rPr>
              <w:fldChar w:fldCharType="end"/>
            </w:r>
          </w:p>
        </w:tc>
      </w:tr>
      <w:tr w:rsidR="00AB3E30" w:rsidRPr="00F85D08" w14:paraId="2AB286FE" w14:textId="77777777" w:rsidTr="00813A05">
        <w:tc>
          <w:tcPr>
            <w:tcW w:w="298" w:type="pct"/>
            <w:tcBorders>
              <w:top w:val="single" w:sz="4" w:space="0" w:color="auto"/>
              <w:bottom w:val="single" w:sz="4" w:space="0" w:color="auto"/>
            </w:tcBorders>
            <w:vAlign w:val="center"/>
          </w:tcPr>
          <w:p w14:paraId="6CA3B3E9" w14:textId="77777777" w:rsidR="00AB3E30" w:rsidRPr="00F85D08" w:rsidRDefault="00AB3E30" w:rsidP="00813A05">
            <w:pPr>
              <w:jc w:val="center"/>
              <w:rPr>
                <w:b/>
                <w:sz w:val="20"/>
                <w:szCs w:val="20"/>
                <w:lang w:val="en-US"/>
              </w:rPr>
            </w:pPr>
            <w:r w:rsidRPr="00F85D08">
              <w:rPr>
                <w:b/>
                <w:sz w:val="20"/>
                <w:szCs w:val="20"/>
                <w:lang w:val="en-US"/>
              </w:rPr>
              <w:t>B</w:t>
            </w:r>
          </w:p>
        </w:tc>
        <w:tc>
          <w:tcPr>
            <w:tcW w:w="1057" w:type="pct"/>
            <w:tcBorders>
              <w:top w:val="single" w:sz="4" w:space="0" w:color="auto"/>
              <w:bottom w:val="single" w:sz="4" w:space="0" w:color="auto"/>
            </w:tcBorders>
            <w:vAlign w:val="center"/>
          </w:tcPr>
          <w:p w14:paraId="5F39D96B" w14:textId="35F91CB7" w:rsidR="00AB3E30" w:rsidRPr="00F85D08" w:rsidRDefault="00AB3E30" w:rsidP="00813A05">
            <w:pPr>
              <w:jc w:val="center"/>
              <w:rPr>
                <w:sz w:val="20"/>
                <w:szCs w:val="20"/>
                <w:lang w:val="en-US"/>
              </w:rPr>
            </w:pPr>
            <w:r w:rsidRPr="00F85D08">
              <w:rPr>
                <w:sz w:val="20"/>
                <w:szCs w:val="20"/>
                <w:lang w:val="en-US"/>
              </w:rPr>
              <w:t xml:space="preserve">Children with severe acute malnutrition (N=81 children, 244 samples for </w:t>
            </w:r>
            <w:ins w:id="1034" w:author="Thomas Duflot" w:date="2024-11-13T22:09:00Z">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ins>
            <w:del w:id="1035" w:author="Thomas Duflot" w:date="2024-11-13T22:09:00Z">
              <w:r w:rsidRPr="00F85D08" w:rsidDel="00011113">
                <w:rPr>
                  <w:sz w:val="20"/>
                  <w:szCs w:val="20"/>
                  <w:lang w:val="en-US"/>
                </w:rPr>
                <w:delText xml:space="preserve">CEFt </w:delText>
              </w:r>
            </w:del>
            <w:r w:rsidRPr="00F85D08">
              <w:rPr>
                <w:sz w:val="20"/>
                <w:szCs w:val="20"/>
                <w:lang w:val="en-US"/>
              </w:rPr>
              <w:t>and CEF</w:t>
            </w:r>
            <w:r w:rsidRPr="00011113">
              <w:rPr>
                <w:sz w:val="20"/>
                <w:szCs w:val="20"/>
                <w:vertAlign w:val="subscript"/>
                <w:lang w:val="en-US"/>
                <w:rPrChange w:id="1036" w:author="Thomas Duflot" w:date="2024-11-13T22:09:00Z">
                  <w:rPr>
                    <w:sz w:val="20"/>
                    <w:szCs w:val="20"/>
                    <w:lang w:val="en-US"/>
                  </w:rPr>
                </w:rPrChange>
              </w:rPr>
              <w:t>u</w:t>
            </w:r>
            <w:r w:rsidRPr="00F85D08">
              <w:rPr>
                <w:sz w:val="20"/>
                <w:szCs w:val="20"/>
                <w:lang w:val="en-US"/>
              </w:rPr>
              <w:t>)</w:t>
            </w:r>
          </w:p>
        </w:tc>
        <w:tc>
          <w:tcPr>
            <w:tcW w:w="279" w:type="pct"/>
            <w:tcBorders>
              <w:top w:val="single" w:sz="4" w:space="0" w:color="auto"/>
              <w:bottom w:val="single" w:sz="4" w:space="0" w:color="auto"/>
            </w:tcBorders>
            <w:vAlign w:val="center"/>
          </w:tcPr>
          <w:p w14:paraId="4956CDBD"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221FACC5" w14:textId="24956851" w:rsidR="00AB3E30" w:rsidRPr="00F85D08" w:rsidRDefault="00011113" w:rsidP="00813A05">
            <w:pPr>
              <w:jc w:val="center"/>
              <w:rPr>
                <w:sz w:val="20"/>
                <w:szCs w:val="20"/>
                <w:lang w:val="en-US"/>
              </w:rPr>
            </w:pPr>
            <m:oMathPara>
              <m:oMath>
                <m:r>
                  <w:ins w:id="1037" w:author="Thomas Duflot" w:date="2024-11-13T22:10:00Z">
                    <w:rPr>
                      <w:rFonts w:ascii="Cambria Math" w:hAnsi="Cambria Math"/>
                      <w:sz w:val="20"/>
                      <w:szCs w:val="20"/>
                      <w:lang w:val="en-US"/>
                    </w:rPr>
                    <m:t>CE</m:t>
                  </w:ins>
                </m:r>
                <m:sSub>
                  <m:sSubPr>
                    <m:ctrlPr>
                      <w:ins w:id="1038" w:author="Thomas Duflot" w:date="2024-11-13T22:10:00Z">
                        <w:rPr>
                          <w:rFonts w:ascii="Cambria Math" w:hAnsi="Cambria Math"/>
                          <w:i/>
                          <w:sz w:val="20"/>
                          <w:szCs w:val="20"/>
                          <w:lang w:val="en-US"/>
                        </w:rPr>
                      </w:ins>
                    </m:ctrlPr>
                  </m:sSubPr>
                  <m:e>
                    <m:r>
                      <w:ins w:id="1039" w:author="Thomas Duflot" w:date="2024-11-13T22:10:00Z">
                        <w:rPr>
                          <w:rFonts w:ascii="Cambria Math" w:hAnsi="Cambria Math"/>
                          <w:sz w:val="20"/>
                          <w:szCs w:val="20"/>
                          <w:lang w:val="en-US"/>
                        </w:rPr>
                        <m:t>F</m:t>
                      </w:ins>
                    </m:r>
                  </m:e>
                  <m:sub>
                    <m:r>
                      <w:ins w:id="1040" w:author="Thomas Duflot" w:date="2024-11-13T22:10:00Z">
                        <w:rPr>
                          <w:rFonts w:ascii="Cambria Math" w:hAnsi="Cambria Math"/>
                          <w:sz w:val="20"/>
                          <w:szCs w:val="20"/>
                          <w:lang w:val="en-US"/>
                        </w:rPr>
                        <m:t>tot</m:t>
                      </w:ins>
                    </m:r>
                  </m:sub>
                </m:sSub>
                <m:r>
                  <w:del w:id="1041" w:author="Thomas Duflot" w:date="2024-11-13T22:10:00Z">
                    <w:rPr>
                      <w:rFonts w:ascii="Cambria Math" w:hAnsi="Cambria Math"/>
                      <w:sz w:val="20"/>
                      <w:szCs w:val="20"/>
                      <w:lang w:val="en-US"/>
                    </w:rPr>
                    <m:t>CEFt</m:t>
                  </w:del>
                </m:r>
                <m:r>
                  <w:rPr>
                    <w:rFonts w:ascii="Cambria Math" w:hAnsi="Cambria Math"/>
                    <w:sz w:val="20"/>
                    <w:szCs w:val="20"/>
                    <w:lang w:val="en-US"/>
                  </w:rPr>
                  <m:t>=CEFu+</m:t>
                </m:r>
                <m:f>
                  <m:fPr>
                    <m:ctrlPr>
                      <w:ins w:id="1042" w:author="DUFLOT, Thomas" w:date="2024-07-03T10:21:00Z">
                        <w:rPr>
                          <w:rFonts w:ascii="Cambria Math" w:hAnsi="Cambria Math"/>
                          <w:i/>
                          <w:sz w:val="20"/>
                          <w:szCs w:val="20"/>
                          <w:lang w:val="en-US"/>
                        </w:rPr>
                      </w:ins>
                    </m:ctrlPr>
                  </m:fPr>
                  <m:num>
                    <m:r>
                      <w:rPr>
                        <w:rFonts w:ascii="Cambria Math" w:hAnsi="Cambria Math"/>
                        <w:sz w:val="20"/>
                        <w:szCs w:val="20"/>
                        <w:lang w:val="en-US"/>
                      </w:rPr>
                      <m:t>CE</m:t>
                    </m:r>
                    <m:sSub>
                      <m:sSubPr>
                        <m:ctrlPr>
                          <w:ins w:id="1043" w:author="Thomas Duflot" w:date="2024-11-13T22:12: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ins w:id="1044" w:author="Thomas Duflot" w:date="2024-11-13T22:12: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3433C4A1"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Bmax=22.89×</m:t>
              </m:r>
              <m:sSup>
                <m:sSupPr>
                  <m:ctrlPr>
                    <w:ins w:id="1045" w:author="DUFLOT, Thomas" w:date="2024-07-03T10:21:00Z">
                      <w:rPr>
                        <w:rFonts w:ascii="Cambria Math" w:hAnsi="Cambria Math"/>
                        <w:i/>
                        <w:sz w:val="20"/>
                        <w:szCs w:val="20"/>
                        <w:lang w:val="en-US"/>
                      </w:rPr>
                    </w:ins>
                  </m:ctrlPr>
                </m:sSupPr>
                <m:e>
                  <m:d>
                    <m:dPr>
                      <m:ctrlPr>
                        <w:ins w:id="1046" w:author="DUFLOT, Thomas" w:date="2024-07-03T10:21:00Z">
                          <w:rPr>
                            <w:rFonts w:ascii="Cambria Math" w:hAnsi="Cambria Math"/>
                            <w:i/>
                            <w:sz w:val="20"/>
                            <w:szCs w:val="20"/>
                            <w:lang w:val="en-US"/>
                          </w:rPr>
                        </w:ins>
                      </m:ctrlPr>
                    </m:dPr>
                    <m:e>
                      <m:f>
                        <m:fPr>
                          <m:ctrlPr>
                            <w:ins w:id="1047"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33.75</m:t>
                          </m:r>
                        </m:den>
                      </m:f>
                    </m:e>
                  </m:d>
                </m:e>
                <m:sup>
                  <m:r>
                    <w:rPr>
                      <w:rFonts w:ascii="Cambria Math" w:hAnsi="Cambria Math"/>
                      <w:sz w:val="20"/>
                      <w:szCs w:val="20"/>
                      <w:lang w:val="en-US"/>
                    </w:rPr>
                    <m:t>-0.26</m:t>
                  </m:r>
                </m:sup>
              </m:sSup>
            </m:oMath>
            <w:r w:rsidRPr="00F85D08">
              <w:rPr>
                <w:rFonts w:eastAsiaTheme="minorEastAsia"/>
                <w:sz w:val="20"/>
                <w:szCs w:val="20"/>
                <w:lang w:val="en-US"/>
              </w:rPr>
              <w:t xml:space="preserve"> mg/L</w:t>
            </w:r>
          </w:p>
          <w:p w14:paraId="410B1DC5" w14:textId="77777777" w:rsidR="00AB3E30" w:rsidRPr="00F85D08" w:rsidRDefault="00AB3E30" w:rsidP="00813A05">
            <w:pPr>
              <w:jc w:val="center"/>
              <w:rPr>
                <w:sz w:val="20"/>
                <w:szCs w:val="20"/>
                <w:lang w:val="en-US"/>
              </w:rPr>
            </w:pPr>
            <m:oMath>
              <m:r>
                <w:rPr>
                  <w:rFonts w:ascii="Cambria Math" w:hAnsi="Cambria Math"/>
                  <w:sz w:val="20"/>
                  <w:szCs w:val="20"/>
                  <w:lang w:val="en-US"/>
                </w:rPr>
                <m:t>Kd=0.56</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6281DAC4" w14:textId="4D91D702" w:rsidR="00AB3E30" w:rsidRPr="00F85D08" w:rsidRDefault="00AB3E30" w:rsidP="00996066">
            <w:pPr>
              <w:jc w:val="center"/>
              <w:rPr>
                <w:sz w:val="20"/>
                <w:szCs w:val="20"/>
                <w:lang w:val="en-US"/>
              </w:rPr>
            </w:pPr>
            <w:r w:rsidRPr="00F85D08">
              <w:rPr>
                <w:sz w:val="20"/>
                <w:szCs w:val="20"/>
                <w:lang w:val="en-US"/>
              </w:rPr>
              <w:t>Standing et al</w:t>
            </w:r>
            <w:r>
              <w:rPr>
                <w:sz w:val="20"/>
                <w:szCs w:val="20"/>
                <w:lang w:val="en-US"/>
              </w:rPr>
              <w:fldChar w:fldCharType="begin"/>
            </w:r>
            <w:r w:rsidR="00073B83">
              <w:rPr>
                <w:sz w:val="20"/>
                <w:szCs w:val="20"/>
                <w:lang w:val="en-US"/>
              </w:rPr>
              <w:instrText xml:space="preserve"> ADDIN ZOTERO_ITEM CSL_CITATION {"citationID":"bqZ4vmYK","properties":{"formattedCitation":"(21)","plainCitation":"(21)","noteIndex":0},"citationItems":[{"id":"yg2Cy3EW/eZbTddGk","uris":["http://zotero.org/users/6270923/items/CPQK4CNP"],"itemData":{"id":970,"type":"article-journal","abstract":"Infants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Group"}],"issued":{"date-parts":[["2018",12]]}}}],"schema":"https://github.com/citation-style-language/schema/raw/master/csl-citation.json"} </w:instrText>
            </w:r>
            <w:r>
              <w:rPr>
                <w:sz w:val="20"/>
                <w:szCs w:val="20"/>
                <w:lang w:val="en-US"/>
              </w:rPr>
              <w:fldChar w:fldCharType="separate"/>
            </w:r>
            <w:r w:rsidR="00073B83" w:rsidRPr="00073B83">
              <w:rPr>
                <w:rFonts w:ascii="Calibri" w:hAnsi="Calibri" w:cs="Calibri"/>
                <w:sz w:val="20"/>
              </w:rPr>
              <w:t>(21)</w:t>
            </w:r>
            <w:r>
              <w:rPr>
                <w:sz w:val="20"/>
                <w:szCs w:val="20"/>
                <w:lang w:val="en-US"/>
              </w:rPr>
              <w:fldChar w:fldCharType="end"/>
            </w:r>
          </w:p>
        </w:tc>
      </w:tr>
      <w:tr w:rsidR="00AB3E30" w:rsidRPr="00F85D08" w14:paraId="5DC4F0AC" w14:textId="77777777" w:rsidTr="00813A05">
        <w:tc>
          <w:tcPr>
            <w:tcW w:w="298" w:type="pct"/>
            <w:tcBorders>
              <w:top w:val="single" w:sz="4" w:space="0" w:color="auto"/>
              <w:bottom w:val="single" w:sz="4" w:space="0" w:color="auto"/>
            </w:tcBorders>
            <w:vAlign w:val="center"/>
          </w:tcPr>
          <w:p w14:paraId="1DF1866F" w14:textId="77777777" w:rsidR="00AB3E30" w:rsidRPr="00F85D08" w:rsidRDefault="00AB3E30" w:rsidP="00813A05">
            <w:pPr>
              <w:jc w:val="center"/>
              <w:rPr>
                <w:b/>
                <w:sz w:val="20"/>
                <w:szCs w:val="20"/>
                <w:lang w:val="en-US"/>
              </w:rPr>
            </w:pPr>
            <w:r w:rsidRPr="00F85D08">
              <w:rPr>
                <w:b/>
                <w:sz w:val="20"/>
                <w:szCs w:val="20"/>
                <w:lang w:val="en-US"/>
              </w:rPr>
              <w:t>C</w:t>
            </w:r>
          </w:p>
        </w:tc>
        <w:tc>
          <w:tcPr>
            <w:tcW w:w="1057" w:type="pct"/>
            <w:tcBorders>
              <w:top w:val="single" w:sz="4" w:space="0" w:color="auto"/>
              <w:bottom w:val="single" w:sz="4" w:space="0" w:color="auto"/>
            </w:tcBorders>
            <w:vAlign w:val="center"/>
          </w:tcPr>
          <w:p w14:paraId="55BF00BA" w14:textId="2A1EBB17" w:rsidR="00AB3E30" w:rsidRPr="00F85D08" w:rsidRDefault="00AB3E30" w:rsidP="009B1A26">
            <w:pPr>
              <w:jc w:val="center"/>
              <w:rPr>
                <w:sz w:val="20"/>
                <w:szCs w:val="20"/>
                <w:lang w:val="en-US"/>
              </w:rPr>
            </w:pPr>
            <w:r w:rsidRPr="00F85D08">
              <w:rPr>
                <w:sz w:val="20"/>
                <w:szCs w:val="20"/>
                <w:lang w:val="en-US"/>
              </w:rPr>
              <w:t>Adults with suspected or proven bacterial meningiti</w:t>
            </w:r>
            <w:del w:id="1048" w:author="DUFLOT, Thomas" w:date="2024-02-21T11:41:00Z">
              <w:r w:rsidRPr="00F85D08" w:rsidDel="009B1A26">
                <w:rPr>
                  <w:sz w:val="20"/>
                  <w:szCs w:val="20"/>
                  <w:lang w:val="en-US"/>
                </w:rPr>
                <w:delText>di</w:delText>
              </w:r>
            </w:del>
            <w:r w:rsidRPr="00F85D08">
              <w:rPr>
                <w:sz w:val="20"/>
                <w:szCs w:val="20"/>
                <w:lang w:val="en-US"/>
              </w:rPr>
              <w:t xml:space="preserve">s (N=153 patients, 301 samples for </w:t>
            </w:r>
            <w:ins w:id="1049" w:author="Thomas Duflot" w:date="2024-11-13T22:09:00Z">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ins>
            <w:del w:id="1050" w:author="Thomas Duflot" w:date="2024-11-13T22:09:00Z">
              <w:r w:rsidRPr="00F85D08" w:rsidDel="00011113">
                <w:rPr>
                  <w:sz w:val="20"/>
                  <w:szCs w:val="20"/>
                  <w:lang w:val="en-US"/>
                </w:rPr>
                <w:delText xml:space="preserve">CEFt </w:delText>
              </w:r>
            </w:del>
            <w:r w:rsidRPr="00F85D08">
              <w:rPr>
                <w:sz w:val="20"/>
                <w:szCs w:val="20"/>
                <w:lang w:val="en-US"/>
              </w:rPr>
              <w:t>and 214 for CEF</w:t>
            </w:r>
            <w:r w:rsidRPr="00011113">
              <w:rPr>
                <w:sz w:val="20"/>
                <w:szCs w:val="20"/>
                <w:vertAlign w:val="subscript"/>
                <w:lang w:val="en-US"/>
                <w:rPrChange w:id="1051" w:author="Thomas Duflot" w:date="2024-11-13T22:09:00Z">
                  <w:rPr>
                    <w:sz w:val="20"/>
                    <w:szCs w:val="20"/>
                    <w:lang w:val="en-US"/>
                  </w:rPr>
                </w:rPrChange>
              </w:rPr>
              <w:t>u</w:t>
            </w:r>
            <w:r w:rsidRPr="00F85D08">
              <w:rPr>
                <w:sz w:val="20"/>
                <w:szCs w:val="20"/>
                <w:lang w:val="en-US"/>
              </w:rPr>
              <w:t>)</w:t>
            </w:r>
          </w:p>
        </w:tc>
        <w:tc>
          <w:tcPr>
            <w:tcW w:w="279" w:type="pct"/>
            <w:tcBorders>
              <w:top w:val="single" w:sz="4" w:space="0" w:color="auto"/>
              <w:bottom w:val="single" w:sz="4" w:space="0" w:color="auto"/>
            </w:tcBorders>
            <w:vAlign w:val="center"/>
          </w:tcPr>
          <w:p w14:paraId="1B8BC673"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5C48EC50" w14:textId="5BA8A2B5" w:rsidR="00AB3E30" w:rsidRPr="00F85D08" w:rsidRDefault="00AB3E30" w:rsidP="00813A05">
            <w:pPr>
              <w:jc w:val="center"/>
              <w:rPr>
                <w:rFonts w:ascii="Calibri" w:eastAsia="Calibri" w:hAnsi="Calibri" w:cs="Times New Roman"/>
                <w:sz w:val="20"/>
                <w:szCs w:val="20"/>
                <w:lang w:val="en-US"/>
              </w:rPr>
            </w:pPr>
            <m:oMathPara>
              <m:oMath>
                <m:r>
                  <w:rPr>
                    <w:rFonts w:ascii="Cambria Math" w:eastAsia="Calibri" w:hAnsi="Cambria Math" w:cs="Times New Roman"/>
                    <w:sz w:val="20"/>
                    <w:szCs w:val="20"/>
                    <w:lang w:val="en-US"/>
                  </w:rPr>
                  <m:t>fu=1-(</m:t>
                </m:r>
                <m:sSup>
                  <m:sSupPr>
                    <m:ctrlPr>
                      <w:ins w:id="1052" w:author="DUFLOT, Thomas" w:date="2024-07-03T10:21:00Z">
                        <w:rPr>
                          <w:rFonts w:ascii="Cambria Math" w:eastAsia="Calibri" w:hAnsi="Cambria Math" w:cs="Times New Roman"/>
                          <w:i/>
                          <w:sz w:val="20"/>
                          <w:szCs w:val="20"/>
                          <w:lang w:val="en-US"/>
                        </w:rPr>
                      </w:ins>
                    </m:ctrlPr>
                  </m:sSupPr>
                  <m:e>
                    <m:r>
                      <w:rPr>
                        <w:rFonts w:ascii="Cambria Math" w:eastAsia="Calibri" w:hAnsi="Cambria Math" w:cs="Times New Roman"/>
                        <w:sz w:val="20"/>
                        <w:szCs w:val="20"/>
                        <w:lang w:val="en-US"/>
                      </w:rPr>
                      <m:t>(5.10</m:t>
                    </m:r>
                  </m:e>
                  <m:sup>
                    <m:r>
                      <w:rPr>
                        <w:rFonts w:ascii="Cambria Math" w:eastAsia="Calibri" w:hAnsi="Cambria Math" w:cs="Times New Roman"/>
                        <w:sz w:val="20"/>
                        <w:szCs w:val="20"/>
                        <w:lang w:val="en-US"/>
                      </w:rPr>
                      <m:t>-9</m:t>
                    </m:r>
                  </m:sup>
                </m:sSup>
                <m:r>
                  <w:rPr>
                    <w:rFonts w:ascii="Cambria Math" w:eastAsia="Calibri" w:hAnsi="Cambria Math" w:cs="Times New Roman"/>
                    <w:sz w:val="20"/>
                    <w:szCs w:val="20"/>
                    <w:lang w:val="en-US"/>
                  </w:rPr>
                  <m:t>×</m:t>
                </m:r>
                <m:d>
                  <m:dPr>
                    <m:ctrlPr>
                      <w:ins w:id="1053" w:author="DUFLOT, Thomas" w:date="2024-07-03T10:21:00Z">
                        <w:rPr>
                          <w:rFonts w:ascii="Cambria Math" w:eastAsia="Calibri" w:hAnsi="Cambria Math" w:cs="Times New Roman"/>
                          <w:i/>
                          <w:sz w:val="20"/>
                          <w:szCs w:val="20"/>
                          <w:lang w:val="en-US"/>
                        </w:rPr>
                      </w:ins>
                    </m:ctrlPr>
                  </m:dPr>
                  <m:e>
                    <m:r>
                      <w:del w:id="1054" w:author="Thomas Duflot" w:date="2024-11-13T22:11:00Z">
                        <w:rPr>
                          <w:rFonts w:ascii="Cambria Math" w:eastAsia="Calibri" w:hAnsi="Cambria Math" w:cs="Times New Roman"/>
                          <w:sz w:val="20"/>
                          <w:szCs w:val="20"/>
                          <w:lang w:val="en-US"/>
                        </w:rPr>
                        <m:t>CEF</m:t>
                      </w:del>
                    </m:r>
                    <m:sSup>
                      <m:sSupPr>
                        <m:ctrlPr>
                          <w:ins w:id="1055" w:author="Thomas Duflot" w:date="2024-11-13T22:11:00Z">
                            <w:rPr>
                              <w:rFonts w:ascii="Cambria Math" w:eastAsia="Calibri" w:hAnsi="Cambria Math" w:cs="Times New Roman"/>
                              <w:i/>
                              <w:sz w:val="20"/>
                              <w:szCs w:val="20"/>
                              <w:lang w:val="en-US"/>
                            </w:rPr>
                          </w:ins>
                        </m:ctrlPr>
                      </m:sSupPr>
                      <m:e>
                        <m:r>
                          <w:ins w:id="1056" w:author="Thomas Duflot" w:date="2024-11-13T22:12:00Z">
                            <w:rPr>
                              <w:rFonts w:ascii="Cambria Math" w:hAnsi="Cambria Math"/>
                              <w:sz w:val="20"/>
                              <w:szCs w:val="20"/>
                              <w:lang w:val="en-US"/>
                            </w:rPr>
                            <m:t>CE</m:t>
                          </w:ins>
                        </m:r>
                        <m:sSub>
                          <m:sSubPr>
                            <m:ctrlPr>
                              <w:ins w:id="1057" w:author="Thomas Duflot" w:date="2024-11-13T22:12:00Z">
                                <w:rPr>
                                  <w:rFonts w:ascii="Cambria Math" w:hAnsi="Cambria Math"/>
                                  <w:i/>
                                  <w:sz w:val="20"/>
                                  <w:szCs w:val="20"/>
                                  <w:lang w:val="en-US"/>
                                </w:rPr>
                              </w:ins>
                            </m:ctrlPr>
                          </m:sSubPr>
                          <m:e>
                            <m:r>
                              <w:ins w:id="1058" w:author="Thomas Duflot" w:date="2024-11-13T22:12:00Z">
                                <w:rPr>
                                  <w:rFonts w:ascii="Cambria Math" w:hAnsi="Cambria Math"/>
                                  <w:sz w:val="20"/>
                                  <w:szCs w:val="20"/>
                                  <w:lang w:val="en-US"/>
                                </w:rPr>
                                <m:t>F</m:t>
                              </w:ins>
                            </m:r>
                          </m:e>
                          <m:sub>
                            <m:r>
                              <w:ins w:id="1059" w:author="Thomas Duflot" w:date="2024-11-13T22:12:00Z">
                                <w:rPr>
                                  <w:rFonts w:ascii="Cambria Math" w:hAnsi="Cambria Math"/>
                                  <w:sz w:val="20"/>
                                  <w:szCs w:val="20"/>
                                  <w:lang w:val="en-US"/>
                                </w:rPr>
                                <m:t>tot</m:t>
                              </w:ins>
                            </m:r>
                          </m:sub>
                        </m:sSub>
                        <m:sSup>
                          <m:sSupPr>
                            <m:ctrlPr>
                              <w:ins w:id="1060" w:author="DUFLOT, Thomas" w:date="2024-07-03T10:21:00Z">
                                <w:del w:id="1061" w:author="Thomas Duflot" w:date="2024-11-13T22:11:00Z">
                                  <w:rPr>
                                    <w:rFonts w:ascii="Cambria Math" w:eastAsia="Calibri" w:hAnsi="Cambria Math" w:cs="Times New Roman"/>
                                    <w:i/>
                                    <w:sz w:val="20"/>
                                    <w:szCs w:val="20"/>
                                    <w:lang w:val="en-US"/>
                                  </w:rPr>
                                </w:del>
                              </w:ins>
                            </m:ctrlPr>
                          </m:sSupPr>
                          <m:e>
                            <m:r>
                              <w:del w:id="1062" w:author="Thomas Duflot" w:date="2024-11-13T22:11:00Z">
                                <w:rPr>
                                  <w:rFonts w:ascii="Cambria Math" w:eastAsia="Calibri" w:hAnsi="Cambria Math" w:cs="Times New Roman"/>
                                  <w:sz w:val="20"/>
                                  <w:szCs w:val="20"/>
                                  <w:lang w:val="en-US"/>
                                </w:rPr>
                                <m:t>t</m:t>
                              </w:del>
                            </m:r>
                          </m:e>
                          <m:sup>
                            <m:r>
                              <w:del w:id="1063" w:author="Thomas Duflot" w:date="2024-11-13T22:11:00Z">
                                <w:rPr>
                                  <w:rFonts w:ascii="Cambria Math" w:eastAsia="Calibri" w:hAnsi="Cambria Math" w:cs="Times New Roman"/>
                                  <w:sz w:val="20"/>
                                  <w:szCs w:val="20"/>
                                  <w:lang w:val="en-US"/>
                                </w:rPr>
                                <m:t>3</m:t>
                              </w:del>
                            </m:r>
                          </m:sup>
                        </m:sSup>
                      </m:e>
                      <m:sup>
                        <m:r>
                          <w:ins w:id="1064" w:author="Thomas Duflot" w:date="2024-11-13T22:11:00Z">
                            <w:rPr>
                              <w:rFonts w:ascii="Cambria Math" w:eastAsia="Calibri" w:hAnsi="Cambria Math" w:cs="Times New Roman"/>
                              <w:sz w:val="20"/>
                              <w:szCs w:val="20"/>
                              <w:lang w:val="en-US"/>
                            </w:rPr>
                            <m:t>3</m:t>
                          </w:ins>
                        </m:r>
                      </m:sup>
                    </m:sSup>
                  </m:e>
                </m:d>
                <m:r>
                  <w:rPr>
                    <w:rFonts w:ascii="Cambria Math" w:eastAsia="Calibri" w:hAnsi="Cambria Math" w:cs="Times New Roman"/>
                    <w:sz w:val="20"/>
                    <w:szCs w:val="20"/>
                    <w:lang w:val="en-US"/>
                  </w:rPr>
                  <m:t>+(</m:t>
                </m:r>
                <m:sSup>
                  <m:sSupPr>
                    <m:ctrlPr>
                      <w:ins w:id="1065" w:author="DUFLOT, Thomas" w:date="2024-07-03T10:21:00Z">
                        <w:rPr>
                          <w:rFonts w:ascii="Cambria Math" w:eastAsia="Calibri" w:hAnsi="Cambria Math" w:cs="Times New Roman"/>
                          <w:i/>
                          <w:sz w:val="20"/>
                          <w:szCs w:val="20"/>
                          <w:lang w:val="en-US"/>
                        </w:rPr>
                      </w:ins>
                    </m:ctrlPr>
                  </m:sSupPr>
                  <m:e>
                    <m:r>
                      <w:rPr>
                        <w:rFonts w:ascii="Cambria Math" w:eastAsia="Calibri" w:hAnsi="Cambria Math" w:cs="Times New Roman"/>
                        <w:sz w:val="20"/>
                        <w:szCs w:val="20"/>
                        <w:lang w:val="en-US"/>
                      </w:rPr>
                      <m:t>6.10</m:t>
                    </m:r>
                  </m:e>
                  <m:sup>
                    <m:r>
                      <w:rPr>
                        <w:rFonts w:ascii="Cambria Math" w:eastAsia="Calibri" w:hAnsi="Cambria Math" w:cs="Times New Roman"/>
                        <w:sz w:val="20"/>
                        <w:szCs w:val="20"/>
                        <w:lang w:val="en-US"/>
                      </w:rPr>
                      <m:t>-7</m:t>
                    </m:r>
                  </m:sup>
                </m:sSup>
                <m:r>
                  <w:rPr>
                    <w:rFonts w:ascii="Cambria Math" w:eastAsia="Calibri" w:hAnsi="Cambria Math" w:cs="Times New Roman"/>
                    <w:sz w:val="20"/>
                    <w:szCs w:val="20"/>
                    <w:lang w:val="en-US"/>
                  </w:rPr>
                  <m:t>×</m:t>
                </m:r>
                <m:d>
                  <m:dPr>
                    <m:ctrlPr>
                      <w:ins w:id="1066" w:author="DUFLOT, Thomas" w:date="2024-07-03T10:21:00Z">
                        <w:rPr>
                          <w:rFonts w:ascii="Cambria Math" w:eastAsia="Calibri" w:hAnsi="Cambria Math" w:cs="Times New Roman"/>
                          <w:i/>
                          <w:sz w:val="20"/>
                          <w:szCs w:val="20"/>
                          <w:lang w:val="en-US"/>
                        </w:rPr>
                      </w:ins>
                    </m:ctrlPr>
                  </m:dPr>
                  <m:e>
                    <m:r>
                      <w:ins w:id="1067" w:author="Thomas Duflot" w:date="2024-11-13T22:12:00Z">
                        <w:rPr>
                          <w:rFonts w:ascii="Cambria Math" w:hAnsi="Cambria Math"/>
                          <w:sz w:val="20"/>
                          <w:szCs w:val="20"/>
                          <w:lang w:val="en-US"/>
                        </w:rPr>
                        <m:t>CE</m:t>
                      </w:ins>
                    </m:r>
                    <m:sSub>
                      <m:sSubPr>
                        <m:ctrlPr>
                          <w:ins w:id="1068" w:author="Thomas Duflot" w:date="2024-11-13T22:12:00Z">
                            <w:rPr>
                              <w:rFonts w:ascii="Cambria Math" w:hAnsi="Cambria Math"/>
                              <w:i/>
                              <w:sz w:val="20"/>
                              <w:szCs w:val="20"/>
                              <w:lang w:val="en-US"/>
                            </w:rPr>
                          </w:ins>
                        </m:ctrlPr>
                      </m:sSubPr>
                      <m:e>
                        <m:r>
                          <w:ins w:id="1069" w:author="Thomas Duflot" w:date="2024-11-13T22:12:00Z">
                            <w:rPr>
                              <w:rFonts w:ascii="Cambria Math" w:hAnsi="Cambria Math"/>
                              <w:sz w:val="20"/>
                              <w:szCs w:val="20"/>
                              <w:lang w:val="en-US"/>
                            </w:rPr>
                            <m:t>F</m:t>
                          </w:ins>
                        </m:r>
                      </m:e>
                      <m:sub>
                        <m:r>
                          <w:ins w:id="1070" w:author="Thomas Duflot" w:date="2024-11-13T22:12:00Z">
                            <w:rPr>
                              <w:rFonts w:ascii="Cambria Math" w:hAnsi="Cambria Math"/>
                              <w:sz w:val="20"/>
                              <w:szCs w:val="20"/>
                              <w:lang w:val="en-US"/>
                            </w:rPr>
                            <m:t>tot</m:t>
                          </w:ins>
                        </m:r>
                      </m:sub>
                    </m:sSub>
                    <m:r>
                      <w:del w:id="1071" w:author="Thomas Duflot" w:date="2024-11-13T22:12:00Z">
                        <w:rPr>
                          <w:rFonts w:ascii="Cambria Math" w:eastAsia="Calibri" w:hAnsi="Cambria Math" w:cs="Times New Roman"/>
                          <w:sz w:val="20"/>
                          <w:szCs w:val="20"/>
                          <w:lang w:val="en-US"/>
                        </w:rPr>
                        <m:t>CEF</m:t>
                      </w:del>
                    </m:r>
                    <m:sSup>
                      <m:sSupPr>
                        <m:ctrlPr>
                          <w:ins w:id="1072" w:author="DUFLOT, Thomas" w:date="2024-07-03T10:21:00Z">
                            <w:del w:id="1073" w:author="Thomas Duflot" w:date="2024-11-13T22:12:00Z">
                              <w:rPr>
                                <w:rFonts w:ascii="Cambria Math" w:eastAsia="Calibri" w:hAnsi="Cambria Math" w:cs="Times New Roman"/>
                                <w:i/>
                                <w:sz w:val="20"/>
                                <w:szCs w:val="20"/>
                                <w:lang w:val="en-US"/>
                              </w:rPr>
                            </w:del>
                          </w:ins>
                        </m:ctrlPr>
                      </m:sSupPr>
                      <m:e>
                        <m:r>
                          <w:del w:id="1074" w:author="Thomas Duflot" w:date="2024-11-13T22:12:00Z">
                            <w:rPr>
                              <w:rFonts w:ascii="Cambria Math" w:eastAsia="Calibri" w:hAnsi="Cambria Math" w:cs="Times New Roman"/>
                              <w:sz w:val="20"/>
                              <w:szCs w:val="20"/>
                              <w:lang w:val="en-US"/>
                            </w:rPr>
                            <m:t>t</m:t>
                          </w:del>
                        </m:r>
                      </m:e>
                      <m:sup>
                        <m:r>
                          <w:del w:id="1075" w:author="Thomas Duflot" w:date="2024-11-13T22:12:00Z">
                            <w:rPr>
                              <w:rFonts w:ascii="Cambria Math" w:eastAsia="Calibri" w:hAnsi="Cambria Math" w:cs="Times New Roman"/>
                              <w:sz w:val="20"/>
                              <w:szCs w:val="20"/>
                              <w:lang w:val="en-US"/>
                            </w:rPr>
                            <m:t>2</m:t>
                          </w:del>
                        </m:r>
                      </m:sup>
                    </m:sSup>
                    <m:r>
                      <w:ins w:id="1076" w:author="Thomas Duflot" w:date="2024-11-13T22:12:00Z">
                        <w:rPr>
                          <w:rFonts w:ascii="Cambria Math" w:eastAsia="Calibri" w:hAnsi="Cambria Math" w:cs="Times New Roman"/>
                          <w:sz w:val="20"/>
                          <w:szCs w:val="20"/>
                          <w:lang w:val="en-US"/>
                        </w:rPr>
                        <m:t>²</m:t>
                      </w:ins>
                    </m:r>
                  </m:e>
                </m:d>
                <m:r>
                  <w:rPr>
                    <w:rFonts w:ascii="Cambria Math" w:eastAsia="Calibri" w:hAnsi="Cambria Math" w:cs="Times New Roman"/>
                    <w:sz w:val="20"/>
                    <w:szCs w:val="20"/>
                    <w:lang w:val="en-US"/>
                  </w:rPr>
                  <m:t>-0.0004×</m:t>
                </m:r>
                <m:r>
                  <w:ins w:id="1077" w:author="Thomas Duflot" w:date="2024-11-13T22:12:00Z">
                    <w:rPr>
                      <w:rFonts w:ascii="Cambria Math" w:hAnsi="Cambria Math"/>
                      <w:sz w:val="20"/>
                      <w:szCs w:val="20"/>
                      <w:lang w:val="en-US"/>
                    </w:rPr>
                    <m:t>CE</m:t>
                  </w:ins>
                </m:r>
                <m:sSub>
                  <m:sSubPr>
                    <m:ctrlPr>
                      <w:ins w:id="1078" w:author="Thomas Duflot" w:date="2024-11-13T22:12:00Z">
                        <w:rPr>
                          <w:rFonts w:ascii="Cambria Math" w:hAnsi="Cambria Math"/>
                          <w:i/>
                          <w:sz w:val="20"/>
                          <w:szCs w:val="20"/>
                          <w:lang w:val="en-US"/>
                        </w:rPr>
                      </w:ins>
                    </m:ctrlPr>
                  </m:sSubPr>
                  <m:e>
                    <m:r>
                      <w:ins w:id="1079" w:author="Thomas Duflot" w:date="2024-11-13T22:12:00Z">
                        <w:rPr>
                          <w:rFonts w:ascii="Cambria Math" w:hAnsi="Cambria Math"/>
                          <w:sz w:val="20"/>
                          <w:szCs w:val="20"/>
                          <w:lang w:val="en-US"/>
                        </w:rPr>
                        <m:t>F</m:t>
                      </w:ins>
                    </m:r>
                  </m:e>
                  <m:sub>
                    <m:r>
                      <w:ins w:id="1080" w:author="Thomas Duflot" w:date="2024-11-13T22:12:00Z">
                        <w:rPr>
                          <w:rFonts w:ascii="Cambria Math" w:hAnsi="Cambria Math"/>
                          <w:sz w:val="20"/>
                          <w:szCs w:val="20"/>
                          <w:lang w:val="en-US"/>
                        </w:rPr>
                        <m:t>tot</m:t>
                      </w:ins>
                    </m:r>
                  </m:sub>
                </m:sSub>
                <m:r>
                  <w:del w:id="1081" w:author="Thomas Duflot" w:date="2024-11-13T22:12:00Z">
                    <w:rPr>
                      <w:rFonts w:ascii="Cambria Math" w:eastAsia="Calibri" w:hAnsi="Cambria Math" w:cs="Times New Roman"/>
                      <w:sz w:val="20"/>
                      <w:szCs w:val="20"/>
                      <w:lang w:val="en-US"/>
                    </w:rPr>
                    <m:t>CEFt</m:t>
                  </w:del>
                </m:r>
                <m:r>
                  <w:rPr>
                    <w:rFonts w:ascii="Cambria Math" w:eastAsia="Calibri" w:hAnsi="Cambria Math" w:cs="Times New Roman"/>
                    <w:sz w:val="20"/>
                    <w:szCs w:val="20"/>
                    <w:lang w:val="en-US"/>
                  </w:rPr>
                  <m:t>+0.9393)</m:t>
                </m:r>
              </m:oMath>
            </m:oMathPara>
          </w:p>
          <w:p w14:paraId="749E9E4A" w14:textId="780C7A46" w:rsidR="00AB3E30" w:rsidRPr="00F85D08" w:rsidRDefault="00011113" w:rsidP="00813A05">
            <w:pPr>
              <w:jc w:val="center"/>
              <w:rPr>
                <w:rFonts w:ascii="Calibri" w:eastAsia="Calibri" w:hAnsi="Calibri" w:cs="Times New Roman"/>
                <w:sz w:val="20"/>
                <w:szCs w:val="20"/>
                <w:lang w:val="en-US"/>
              </w:rPr>
            </w:pPr>
            <m:oMathPara>
              <m:oMath>
                <m:r>
                  <w:rPr>
                    <w:rFonts w:ascii="Cambria Math" w:hAnsi="Cambria Math"/>
                    <w:sz w:val="20"/>
                    <w:szCs w:val="20"/>
                    <w:lang w:val="en-US"/>
                  </w:rPr>
                  <m:t>CE</m:t>
                </m:r>
                <m:sSub>
                  <m:sSubPr>
                    <m:ctrlPr>
                      <w:ins w:id="1082" w:author="Thomas Duflot" w:date="2024-11-13T22:12: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=fu×</m:t>
                </m:r>
                <m:r>
                  <w:ins w:id="1083" w:author="Thomas Duflot" w:date="2024-11-13T22:12:00Z">
                    <w:rPr>
                      <w:rFonts w:ascii="Cambria Math" w:hAnsi="Cambria Math"/>
                      <w:sz w:val="20"/>
                      <w:szCs w:val="20"/>
                      <w:lang w:val="en-US"/>
                    </w:rPr>
                    <m:t>CE</m:t>
                  </w:ins>
                </m:r>
                <m:sSub>
                  <m:sSubPr>
                    <m:ctrlPr>
                      <w:ins w:id="1084" w:author="Thomas Duflot" w:date="2024-11-13T22:12:00Z">
                        <w:rPr>
                          <w:rFonts w:ascii="Cambria Math" w:hAnsi="Cambria Math"/>
                          <w:i/>
                          <w:sz w:val="20"/>
                          <w:szCs w:val="20"/>
                          <w:lang w:val="en-US"/>
                        </w:rPr>
                      </w:ins>
                    </m:ctrlPr>
                  </m:sSubPr>
                  <m:e>
                    <m:r>
                      <w:ins w:id="1085" w:author="Thomas Duflot" w:date="2024-11-13T22:12:00Z">
                        <w:rPr>
                          <w:rFonts w:ascii="Cambria Math" w:hAnsi="Cambria Math"/>
                          <w:sz w:val="20"/>
                          <w:szCs w:val="20"/>
                          <w:lang w:val="en-US"/>
                        </w:rPr>
                        <m:t>F</m:t>
                      </w:ins>
                    </m:r>
                  </m:e>
                  <m:sub>
                    <m:r>
                      <w:ins w:id="1086" w:author="Thomas Duflot" w:date="2024-11-13T22:12:00Z">
                        <w:rPr>
                          <w:rFonts w:ascii="Cambria Math" w:hAnsi="Cambria Math"/>
                          <w:sz w:val="20"/>
                          <w:szCs w:val="20"/>
                          <w:lang w:val="en-US"/>
                        </w:rPr>
                        <m:t>tot</m:t>
                      </w:ins>
                    </m:r>
                  </m:sub>
                </m:sSub>
                <m:r>
                  <w:del w:id="1087" w:author="Thomas Duflot" w:date="2024-11-13T22:12:00Z">
                    <w:rPr>
                      <w:rFonts w:ascii="Cambria Math" w:hAnsi="Cambria Math"/>
                      <w:sz w:val="20"/>
                      <w:szCs w:val="20"/>
                      <w:lang w:val="en-US"/>
                    </w:rPr>
                    <m:t>CEFt</m:t>
                  </w:del>
                </m:r>
              </m:oMath>
            </m:oMathPara>
          </w:p>
        </w:tc>
        <w:tc>
          <w:tcPr>
            <w:tcW w:w="1162" w:type="pct"/>
            <w:tcBorders>
              <w:top w:val="single" w:sz="4" w:space="0" w:color="auto"/>
              <w:bottom w:val="single" w:sz="4" w:space="0" w:color="auto"/>
            </w:tcBorders>
            <w:vAlign w:val="center"/>
          </w:tcPr>
          <w:p w14:paraId="042B65F0" w14:textId="77777777" w:rsidR="00AB3E30" w:rsidRPr="00F85D08" w:rsidRDefault="00AB3E30" w:rsidP="00813A05">
            <w:pPr>
              <w:jc w:val="center"/>
              <w:rPr>
                <w:rFonts w:ascii="Calibri" w:eastAsia="Calibri" w:hAnsi="Calibri" w:cs="Times New Roman"/>
                <w:sz w:val="20"/>
                <w:szCs w:val="20"/>
                <w:lang w:val="en-US"/>
              </w:rPr>
            </w:pPr>
          </w:p>
        </w:tc>
        <w:tc>
          <w:tcPr>
            <w:tcW w:w="468" w:type="pct"/>
            <w:tcBorders>
              <w:top w:val="single" w:sz="4" w:space="0" w:color="auto"/>
              <w:bottom w:val="single" w:sz="4" w:space="0" w:color="auto"/>
            </w:tcBorders>
            <w:vAlign w:val="center"/>
          </w:tcPr>
          <w:p w14:paraId="0FF24EC7" w14:textId="362D08AE" w:rsidR="00AB3E30" w:rsidRPr="00F85D08" w:rsidRDefault="00AB3E30" w:rsidP="00996066">
            <w:pPr>
              <w:jc w:val="center"/>
              <w:rPr>
                <w:sz w:val="20"/>
                <w:szCs w:val="20"/>
                <w:lang w:val="en-US"/>
              </w:rPr>
            </w:pPr>
            <w:r w:rsidRPr="00F85D08">
              <w:rPr>
                <w:sz w:val="20"/>
                <w:szCs w:val="20"/>
                <w:lang w:val="en-US"/>
              </w:rPr>
              <w:t>Gregoire et al</w:t>
            </w:r>
            <w:r>
              <w:rPr>
                <w:sz w:val="20"/>
                <w:szCs w:val="20"/>
                <w:lang w:val="en-US"/>
              </w:rPr>
              <w:fldChar w:fldCharType="begin"/>
            </w:r>
            <w:r w:rsidR="00073B83">
              <w:rPr>
                <w:sz w:val="20"/>
                <w:szCs w:val="20"/>
                <w:lang w:val="en-US"/>
              </w:rPr>
              <w:instrText xml:space="preserve"> ADDIN ZOTERO_ITEM CSL_CITATION {"citationID":"kjnZQiXt","properties":{"formattedCitation":"(27)","plainCitation":"(27)","noteIndex":0},"citationItems":[{"id":"yg2Cy3EW/v5c0DLng","uris":["http://zotero.org/users/6270923/items/52ZTTE9C"],"itemData":{"id":53,"type":"article-journal","abstract":"High dosages of ceftriaxone are used to treat central nervous system (CNS) infections. Dosage adaptation according to the glomerular filtration rate is currently not recommended. Ceftriaxone pharmacokinetics (PK) was investigated by a population approach in patients enrolled in a French multicenter prospective cohort study who received high-dose ceftriaxone for CNS infection as recommended by French guidelines (75 to 100 mg/kg of body weight/day without an upper limit). Only those with suspected bacterial meningitis were included in the PK analysis. A population model was developed using Pmetrics. Based on this model, a dosing nomogram was developed, using the estimated glomerular filtration rate (eGFR) and total body weight as covariates to determine the optimal dosage allowing achievement of targeted plasma trough concentrations. Efficacy and toxicity endpoints were based on previous reports, as follows: total plasma ceftriaxone concentrations of ≥20 mg/liter in &gt;90% of patients for efficacy and ≤100 mg/liter in &gt;90% of patients for toxicity. Based on 153 included patients, a two-compartment model including eGFR and total body weight as covariates was developed. The median value of the unbound fraction was 7.57%, and the median value of the cerebral spinal fluid (CSF)/plasma ratio was 14.39%. A nomogram was developed according to a twice-daily regimen. High-dose ceftriaxone administration schemes, used to treat meningitis, should be adapted to the eGFR and weight, especially to avoid underdosing using current guidelines. (This study has been registered at ClinicalTrials.gov under identifier NCT01745679.).","container-title":"Antimicrobial Agents and Chemotherapy","DOI":"10.1128/AAC.00634-19","ISSN":"1098-6596","issue":"9","journalAbbreviation":"Antimicrob Agents Chemother","language":"eng","note":"PMID: 31235630\nPMCID: PMC6709482","page":"e00634-19","source":"PubMed","title":"High-Dose Ceftriaxone for Bacterial Meningitis and Optimization of Administration Scheme Based on Nomogram","volume":"63","author":[{"family":"Grégoire","given":"Matthieu"},{"family":"Dailly","given":"Eric"},{"family":"Le Turnier","given":"Paul"},{"family":"Garot","given":"Denis"},{"family":"Guimard","given":"Thomas"},{"family":"Bernard","given":"Louis"},{"family":"Tattevin","given":"Pierre"},{"family":"Vandamme","given":"Yves-Marie"},{"family":"Hoff","given":"Jérôme"},{"family":"Lemaitre","given":"Florian"},{"family":"Verdier","given":"Marie-Clémence"},{"family":"Deslandes","given":"Guillaume"},{"family":"Bellouard","given":"Ronan"},{"family":"Sébille","given":"Véronique"},{"family":"Chiffoleau","given":"Anne"},{"family":"Boutoille","given":"David"},{"family":"Navas","given":"Dominique"},{"family":"Asseray","given":"Nathalie"}],"issued":{"date-parts":[["2019",9]]}}}],"schema":"https://github.com/citation-style-language/schema/raw/master/csl-citation.json"} </w:instrText>
            </w:r>
            <w:r>
              <w:rPr>
                <w:sz w:val="20"/>
                <w:szCs w:val="20"/>
                <w:lang w:val="en-US"/>
              </w:rPr>
              <w:fldChar w:fldCharType="separate"/>
            </w:r>
            <w:r w:rsidR="00073B83" w:rsidRPr="00073B83">
              <w:rPr>
                <w:rFonts w:ascii="Calibri" w:hAnsi="Calibri" w:cs="Calibri"/>
                <w:sz w:val="20"/>
              </w:rPr>
              <w:t>(27)</w:t>
            </w:r>
            <w:r>
              <w:rPr>
                <w:sz w:val="20"/>
                <w:szCs w:val="20"/>
                <w:lang w:val="en-US"/>
              </w:rPr>
              <w:fldChar w:fldCharType="end"/>
            </w:r>
          </w:p>
        </w:tc>
      </w:tr>
      <w:tr w:rsidR="00AB3E30" w:rsidRPr="00F85D08" w14:paraId="44E1AF36" w14:textId="77777777" w:rsidTr="00813A05">
        <w:tc>
          <w:tcPr>
            <w:tcW w:w="298" w:type="pct"/>
            <w:tcBorders>
              <w:top w:val="single" w:sz="4" w:space="0" w:color="auto"/>
              <w:bottom w:val="single" w:sz="4" w:space="0" w:color="auto"/>
            </w:tcBorders>
            <w:vAlign w:val="center"/>
          </w:tcPr>
          <w:p w14:paraId="6751E227" w14:textId="77777777" w:rsidR="00AB3E30" w:rsidRPr="00F85D08" w:rsidRDefault="00AB3E30" w:rsidP="00813A05">
            <w:pPr>
              <w:jc w:val="center"/>
              <w:rPr>
                <w:b/>
                <w:sz w:val="20"/>
                <w:szCs w:val="20"/>
                <w:lang w:val="en-US"/>
              </w:rPr>
            </w:pPr>
            <w:r w:rsidRPr="00F85D08">
              <w:rPr>
                <w:b/>
                <w:sz w:val="20"/>
                <w:szCs w:val="20"/>
                <w:lang w:val="en-US"/>
              </w:rPr>
              <w:t>D</w:t>
            </w:r>
          </w:p>
        </w:tc>
        <w:tc>
          <w:tcPr>
            <w:tcW w:w="1057" w:type="pct"/>
            <w:tcBorders>
              <w:top w:val="single" w:sz="4" w:space="0" w:color="auto"/>
              <w:bottom w:val="single" w:sz="4" w:space="0" w:color="auto"/>
            </w:tcBorders>
            <w:vAlign w:val="center"/>
          </w:tcPr>
          <w:p w14:paraId="4B5DF30B" w14:textId="10E2955E" w:rsidR="00AB3E30" w:rsidRPr="00F85D08" w:rsidRDefault="00AB3E30" w:rsidP="00813A05">
            <w:pPr>
              <w:jc w:val="center"/>
              <w:rPr>
                <w:sz w:val="20"/>
                <w:szCs w:val="20"/>
                <w:lang w:val="en-US"/>
              </w:rPr>
            </w:pPr>
            <w:r w:rsidRPr="00F85D08">
              <w:rPr>
                <w:sz w:val="20"/>
                <w:szCs w:val="20"/>
                <w:lang w:val="en-US"/>
              </w:rPr>
              <w:t xml:space="preserve">Critically ill adults (N=55 patients, 110 samples for </w:t>
            </w:r>
            <w:ins w:id="1088" w:author="Thomas Duflot" w:date="2024-11-13T22:09:00Z">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ins>
            <w:del w:id="1089" w:author="Thomas Duflot" w:date="2024-11-13T22:09:00Z">
              <w:r w:rsidRPr="00F85D08" w:rsidDel="00011113">
                <w:rPr>
                  <w:sz w:val="20"/>
                  <w:szCs w:val="20"/>
                  <w:lang w:val="en-US"/>
                </w:rPr>
                <w:delText xml:space="preserve">CEFt </w:delText>
              </w:r>
            </w:del>
            <w:r w:rsidRPr="00F85D08">
              <w:rPr>
                <w:sz w:val="20"/>
                <w:szCs w:val="20"/>
                <w:lang w:val="en-US"/>
              </w:rPr>
              <w:t>and CEF</w:t>
            </w:r>
            <w:r w:rsidRPr="00011113">
              <w:rPr>
                <w:sz w:val="20"/>
                <w:szCs w:val="20"/>
                <w:vertAlign w:val="subscript"/>
                <w:lang w:val="en-US"/>
                <w:rPrChange w:id="1090" w:author="Thomas Duflot" w:date="2024-11-13T22:09:00Z">
                  <w:rPr>
                    <w:sz w:val="20"/>
                    <w:szCs w:val="20"/>
                    <w:lang w:val="en-US"/>
                  </w:rPr>
                </w:rPrChange>
              </w:rPr>
              <w:t>u</w:t>
            </w:r>
            <w:r w:rsidRPr="00F85D08">
              <w:rPr>
                <w:sz w:val="20"/>
                <w:szCs w:val="20"/>
                <w:lang w:val="en-US"/>
              </w:rPr>
              <w:t>)</w:t>
            </w:r>
          </w:p>
        </w:tc>
        <w:tc>
          <w:tcPr>
            <w:tcW w:w="279" w:type="pct"/>
            <w:tcBorders>
              <w:top w:val="single" w:sz="4" w:space="0" w:color="auto"/>
              <w:bottom w:val="single" w:sz="4" w:space="0" w:color="auto"/>
            </w:tcBorders>
            <w:vAlign w:val="center"/>
          </w:tcPr>
          <w:p w14:paraId="6E41D704" w14:textId="77777777" w:rsidR="00AB3E30" w:rsidRPr="00F85D08" w:rsidRDefault="00AB3E30" w:rsidP="00813A05">
            <w:pPr>
              <w:jc w:val="center"/>
              <w:rPr>
                <w:sz w:val="20"/>
                <w:szCs w:val="20"/>
                <w:lang w:val="en-US"/>
              </w:rPr>
            </w:pPr>
            <w:r w:rsidRPr="00F85D08">
              <w:rPr>
                <w:sz w:val="20"/>
                <w:szCs w:val="20"/>
                <w:lang w:val="en-US"/>
              </w:rPr>
              <w:t>-</w:t>
            </w:r>
          </w:p>
        </w:tc>
        <w:tc>
          <w:tcPr>
            <w:tcW w:w="1736" w:type="pct"/>
            <w:tcBorders>
              <w:top w:val="single" w:sz="4" w:space="0" w:color="auto"/>
              <w:bottom w:val="single" w:sz="4" w:space="0" w:color="auto"/>
            </w:tcBorders>
            <w:vAlign w:val="center"/>
          </w:tcPr>
          <w:p w14:paraId="6EE2B57A" w14:textId="06EF2952" w:rsidR="00AB3E30" w:rsidRPr="00F85D08" w:rsidRDefault="00011113" w:rsidP="00813A05">
            <w:pPr>
              <w:jc w:val="center"/>
              <w:rPr>
                <w:sz w:val="20"/>
                <w:szCs w:val="20"/>
                <w:lang w:val="en-US"/>
              </w:rPr>
            </w:pPr>
            <m:oMathPara>
              <m:oMath>
                <m:r>
                  <w:ins w:id="1091" w:author="Thomas Duflot" w:date="2024-11-13T22:12:00Z">
                    <w:rPr>
                      <w:rFonts w:ascii="Cambria Math" w:hAnsi="Cambria Math"/>
                      <w:sz w:val="20"/>
                      <w:szCs w:val="20"/>
                      <w:lang w:val="en-US"/>
                    </w:rPr>
                    <m:t>CE</m:t>
                  </w:ins>
                </m:r>
                <m:sSub>
                  <m:sSubPr>
                    <m:ctrlPr>
                      <w:ins w:id="1092" w:author="Thomas Duflot" w:date="2024-11-13T22:12:00Z">
                        <w:rPr>
                          <w:rFonts w:ascii="Cambria Math" w:hAnsi="Cambria Math"/>
                          <w:i/>
                          <w:sz w:val="20"/>
                          <w:szCs w:val="20"/>
                          <w:lang w:val="en-US"/>
                        </w:rPr>
                      </w:ins>
                    </m:ctrlPr>
                  </m:sSubPr>
                  <m:e>
                    <m:r>
                      <w:ins w:id="1093" w:author="Thomas Duflot" w:date="2024-11-13T22:12:00Z">
                        <w:rPr>
                          <w:rFonts w:ascii="Cambria Math" w:hAnsi="Cambria Math"/>
                          <w:sz w:val="20"/>
                          <w:szCs w:val="20"/>
                          <w:lang w:val="en-US"/>
                        </w:rPr>
                        <m:t>F</m:t>
                      </w:ins>
                    </m:r>
                  </m:e>
                  <m:sub>
                    <m:r>
                      <w:ins w:id="1094" w:author="Thomas Duflot" w:date="2024-11-13T22:12:00Z">
                        <w:rPr>
                          <w:rFonts w:ascii="Cambria Math" w:hAnsi="Cambria Math"/>
                          <w:sz w:val="20"/>
                          <w:szCs w:val="20"/>
                          <w:lang w:val="en-US"/>
                        </w:rPr>
                        <m:t>tot</m:t>
                      </w:ins>
                    </m:r>
                  </m:sub>
                </m:sSub>
                <m:r>
                  <w:del w:id="1095" w:author="Thomas Duflot" w:date="2024-11-13T22:12:00Z">
                    <w:rPr>
                      <w:rFonts w:ascii="Cambria Math" w:hAnsi="Cambria Math"/>
                      <w:sz w:val="20"/>
                      <w:szCs w:val="20"/>
                      <w:lang w:val="en-US"/>
                    </w:rPr>
                    <m:t>CEFt</m:t>
                  </w:del>
                </m:r>
                <m:r>
                  <w:rPr>
                    <w:rFonts w:ascii="Cambria Math" w:hAnsi="Cambria Math"/>
                    <w:sz w:val="20"/>
                    <w:szCs w:val="20"/>
                    <w:lang w:val="en-US"/>
                  </w:rPr>
                  <m:t>=CE</m:t>
                </m:r>
                <m:sSub>
                  <m:sSubPr>
                    <m:ctrlPr>
                      <w:ins w:id="1096" w:author="Thomas Duflot" w:date="2024-11-13T22:12:00Z">
                        <w:rPr>
                          <w:rFonts w:ascii="Cambria Math" w:hAnsi="Cambria Math"/>
                          <w:i/>
                          <w:sz w:val="20"/>
                          <w:szCs w:val="20"/>
                          <w:lang w:val="en-US"/>
                        </w:rPr>
                      </w:ins>
                    </m:ctrlPr>
                  </m:sSubPr>
                  <m:e>
                    <m:r>
                      <w:rPr>
                        <w:rFonts w:ascii="Cambria Math" w:hAnsi="Cambria Math"/>
                        <w:sz w:val="20"/>
                        <w:szCs w:val="20"/>
                        <w:lang w:val="en-US"/>
                      </w:rPr>
                      <m:t>F</m:t>
                    </m:r>
                  </m:e>
                  <m:sub>
                    <m:r>
                      <w:ins w:id="1097" w:author="Thomas Duflot" w:date="2024-11-13T22:12:00Z">
                        <w:rPr>
                          <w:rFonts w:ascii="Cambria Math" w:hAnsi="Cambria Math"/>
                          <w:sz w:val="20"/>
                          <w:szCs w:val="20"/>
                          <w:lang w:val="en-US"/>
                        </w:rPr>
                        <m:t>u</m:t>
                      </w:ins>
                    </m:r>
                  </m:sub>
                </m:sSub>
                <m:r>
                  <w:del w:id="1098" w:author="Thomas Duflot" w:date="2024-11-13T22:12:00Z">
                    <w:rPr>
                      <w:rFonts w:ascii="Cambria Math" w:hAnsi="Cambria Math"/>
                      <w:sz w:val="20"/>
                      <w:szCs w:val="20"/>
                      <w:lang w:val="en-US"/>
                    </w:rPr>
                    <m:t>u</m:t>
                  </w:del>
                </m:r>
                <m:r>
                  <w:rPr>
                    <w:rFonts w:ascii="Cambria Math" w:hAnsi="Cambria Math"/>
                    <w:sz w:val="20"/>
                    <w:szCs w:val="20"/>
                    <w:lang w:val="en-US"/>
                  </w:rPr>
                  <m:t>+</m:t>
                </m:r>
                <m:f>
                  <m:fPr>
                    <m:ctrlPr>
                      <w:ins w:id="1099" w:author="DUFLOT, Thomas" w:date="2024-07-03T10:21:00Z">
                        <w:rPr>
                          <w:rFonts w:ascii="Cambria Math" w:hAnsi="Cambria Math"/>
                          <w:i/>
                          <w:sz w:val="20"/>
                          <w:szCs w:val="20"/>
                          <w:lang w:val="en-US"/>
                        </w:rPr>
                      </w:ins>
                    </m:ctrlPr>
                  </m:fPr>
                  <m:num>
                    <m:r>
                      <w:rPr>
                        <w:rFonts w:ascii="Cambria Math" w:hAnsi="Cambria Math"/>
                        <w:sz w:val="20"/>
                        <w:szCs w:val="20"/>
                        <w:lang w:val="en-US"/>
                      </w:rPr>
                      <m:t>CE</m:t>
                    </m:r>
                    <m:sSub>
                      <m:sSubPr>
                        <m:ctrlPr>
                          <w:ins w:id="1100" w:author="Thomas Duflot" w:date="2024-11-13T22:13: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ins w:id="1101" w:author="Thomas Duflot" w:date="2024-11-13T22:13: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0A59016F"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Bmax=113×</m:t>
              </m:r>
              <m:d>
                <m:dPr>
                  <m:ctrlPr>
                    <w:ins w:id="1102" w:author="DUFLOT, Thomas" w:date="2024-07-03T10:21:00Z">
                      <w:rPr>
                        <w:rFonts w:ascii="Cambria Math" w:hAnsi="Cambria Math"/>
                        <w:i/>
                        <w:sz w:val="20"/>
                        <w:szCs w:val="20"/>
                        <w:lang w:val="en-US"/>
                      </w:rPr>
                    </w:ins>
                  </m:ctrlPr>
                </m:dPr>
                <m:e>
                  <m:r>
                    <w:rPr>
                      <w:rFonts w:ascii="Cambria Math" w:hAnsi="Cambria Math"/>
                      <w:sz w:val="20"/>
                      <w:szCs w:val="20"/>
                      <w:lang w:val="en-US"/>
                    </w:rPr>
                    <m:t>1+</m:t>
                  </m:r>
                  <m:d>
                    <m:dPr>
                      <m:ctrlPr>
                        <w:ins w:id="1103" w:author="DUFLOT, Thomas" w:date="2024-07-03T10:21:00Z">
                          <w:rPr>
                            <w:rFonts w:ascii="Cambria Math" w:hAnsi="Cambria Math"/>
                            <w:i/>
                            <w:sz w:val="20"/>
                            <w:szCs w:val="20"/>
                            <w:lang w:val="en-US"/>
                          </w:rPr>
                        </w:ins>
                      </m:ctrlPr>
                    </m:dPr>
                    <m:e>
                      <m:r>
                        <w:rPr>
                          <w:rFonts w:ascii="Cambria Math" w:hAnsi="Cambria Math"/>
                          <w:sz w:val="20"/>
                          <w:szCs w:val="20"/>
                          <w:lang w:val="en-US"/>
                        </w:rPr>
                        <m:t>0.04×ALB-29</m:t>
                      </m:r>
                    </m:e>
                  </m:d>
                </m:e>
              </m:d>
            </m:oMath>
            <w:r w:rsidRPr="00F85D08">
              <w:rPr>
                <w:rFonts w:eastAsiaTheme="minorEastAsia"/>
                <w:sz w:val="20"/>
                <w:szCs w:val="20"/>
                <w:lang w:val="en-US"/>
              </w:rPr>
              <w:t xml:space="preserve"> mg/L</w:t>
            </w:r>
          </w:p>
          <w:p w14:paraId="1398B966" w14:textId="77777777" w:rsidR="00AB3E30" w:rsidRPr="00F85D08" w:rsidRDefault="00AB3E30" w:rsidP="00813A05">
            <w:pPr>
              <w:jc w:val="center"/>
              <w:rPr>
                <w:sz w:val="20"/>
                <w:szCs w:val="20"/>
                <w:lang w:val="en-US"/>
              </w:rPr>
            </w:pPr>
            <m:oMath>
              <m:r>
                <w:rPr>
                  <w:rFonts w:ascii="Cambria Math" w:hAnsi="Cambria Math"/>
                  <w:sz w:val="20"/>
                  <w:szCs w:val="20"/>
                  <w:lang w:val="en-US"/>
                </w:rPr>
                <m:t>Kd=11.5</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650D28C3" w14:textId="1155DAC6" w:rsidR="00AB3E30" w:rsidRPr="00F85D08" w:rsidRDefault="00AB3E30" w:rsidP="00996066">
            <w:pPr>
              <w:jc w:val="center"/>
              <w:rPr>
                <w:sz w:val="20"/>
                <w:szCs w:val="20"/>
                <w:lang w:val="en-US"/>
              </w:rPr>
            </w:pPr>
            <w:r w:rsidRPr="00F85D08">
              <w:rPr>
                <w:sz w:val="20"/>
                <w:szCs w:val="20"/>
                <w:lang w:val="en-US"/>
              </w:rPr>
              <w:t>Leegwater et al</w:t>
            </w:r>
            <w:r>
              <w:rPr>
                <w:sz w:val="20"/>
                <w:szCs w:val="20"/>
                <w:lang w:val="en-US"/>
              </w:rPr>
              <w:fldChar w:fldCharType="begin"/>
            </w:r>
            <w:r w:rsidR="00073B83">
              <w:rPr>
                <w:sz w:val="20"/>
                <w:szCs w:val="20"/>
                <w:lang w:val="en-US"/>
              </w:rPr>
              <w:instrText xml:space="preserve"> ADDIN ZOTERO_ITEM CSL_CITATION {"citationID":"GCRrYwAL","properties":{"formattedCitation":"(23)","plainCitation":"(23)","noteIndex":0},"citationItems":[{"id":"yg2Cy3EW/3wyFs477","uris":["http://zotero.org/users/6270923/items/V2K7IBUW"],"itemData":{"id":594,"type":"article-journal","abstract":"OBJECTIVES: To describe the population pharmacokinetics and protein-binding characteristics of unbound ceftriaxone administered as continuous or intermittent infusion. Additionally, to determine the optimal dosing regimen in critically ill patients.\nMETHODS: A pharmacokinetic study was performed in the ICU of a tertiary teaching hospital. Patients were treated with ceftriaxone as continuous or intermittent infusion. A population pharmacokinetic model was developed with non-linear mixed-effects analysis. Subsequently, the PTA of a 100% T&gt;MIC was assessed for influential patient characteristics using Monte Carlo simulation.\nRESULTS: Fifty-five patients were included. The pharmacokinetics of ceftriaxone was best described by a one-compartment model with non-linear saturable protein binding including the following covariates: body weight, estimated CLCR, serum albumin concentration and mode of administration. For pathogens with an MIC of 1 mg/L, the simulation demonstrated that intermittent infusion of 2 g/24 h only resulted in a ≥90% PTA in patients with a reduced CLCR (0-60 mL/min). Intermittent infusion of 2 g/12 h led to sufficient exposure if CLCR was 0-90 mL/min and continuous infusion of 2 g/24 h led to a ≥90% PTA in all simulations (CLCR 0-180 mL/min).\nCONCLUSIONS: In the critically ill, the clearance of unbound ceftriaxone is closely related to CLCR. Furthermore, ceftriaxone protein binding is saturable, variable and dependent on serum albumin concentration. Intermittent dosing of 2 g/24 h ceftriaxone leads to subtherapeutic exposure in patients with a normal or increased CLCR. Treating these patients with continuous infusion of 2 g/24 h is more effective than an intermittent dosing regimen of 2 g/12 h.","container-title":"The Journal of Antimicrobial Chemotherapy","DOI":"10.1093/jac/dkaa067","ISSN":"1460-2091","issue":"6","journalAbbreviation":"J Antimicrob Chemother","language":"eng","note":"PMID: 32129853","page":"1554-1558","source":"PubMed","title":"Population pharmacokinetics of ceftriaxone administered as continuous or intermittent infusion in critically ill patients","volume":"75","author":[{"family":"Leegwater","given":"E."},{"family":"Kraaijenbrink","given":"B. V. C."},{"family":"Moes","given":"D. J. a. R."},{"family":"Purmer","given":"I. M."},{"family":"Wilms","given":"E. B."}],"issued":{"date-parts":[["2020",6,1]]}}}],"schema":"https://github.com/citation-style-language/schema/raw/master/csl-citation.json"} </w:instrText>
            </w:r>
            <w:r>
              <w:rPr>
                <w:sz w:val="20"/>
                <w:szCs w:val="20"/>
                <w:lang w:val="en-US"/>
              </w:rPr>
              <w:fldChar w:fldCharType="separate"/>
            </w:r>
            <w:r w:rsidR="00073B83" w:rsidRPr="00073B83">
              <w:rPr>
                <w:rFonts w:ascii="Calibri" w:hAnsi="Calibri" w:cs="Calibri"/>
                <w:sz w:val="20"/>
              </w:rPr>
              <w:t>(23)</w:t>
            </w:r>
            <w:r>
              <w:rPr>
                <w:sz w:val="20"/>
                <w:szCs w:val="20"/>
                <w:lang w:val="en-US"/>
              </w:rPr>
              <w:fldChar w:fldCharType="end"/>
            </w:r>
          </w:p>
        </w:tc>
      </w:tr>
      <w:tr w:rsidR="00AB3E30" w:rsidRPr="00F85D08" w14:paraId="0B5EC5A5" w14:textId="77777777" w:rsidTr="00813A05">
        <w:tc>
          <w:tcPr>
            <w:tcW w:w="298" w:type="pct"/>
            <w:tcBorders>
              <w:top w:val="single" w:sz="4" w:space="0" w:color="auto"/>
              <w:bottom w:val="single" w:sz="4" w:space="0" w:color="auto"/>
            </w:tcBorders>
            <w:vAlign w:val="center"/>
          </w:tcPr>
          <w:p w14:paraId="210B7373" w14:textId="77777777" w:rsidR="00AB3E30" w:rsidRPr="00F85D08" w:rsidRDefault="00AB3E30" w:rsidP="00813A05">
            <w:pPr>
              <w:jc w:val="center"/>
              <w:rPr>
                <w:b/>
                <w:sz w:val="20"/>
                <w:szCs w:val="20"/>
                <w:lang w:val="en-US"/>
              </w:rPr>
            </w:pPr>
            <w:r w:rsidRPr="00F85D08">
              <w:rPr>
                <w:b/>
                <w:sz w:val="20"/>
                <w:szCs w:val="20"/>
                <w:lang w:val="en-US"/>
              </w:rPr>
              <w:t>E</w:t>
            </w:r>
          </w:p>
        </w:tc>
        <w:tc>
          <w:tcPr>
            <w:tcW w:w="1057" w:type="pct"/>
            <w:tcBorders>
              <w:top w:val="single" w:sz="4" w:space="0" w:color="auto"/>
              <w:bottom w:val="single" w:sz="4" w:space="0" w:color="auto"/>
            </w:tcBorders>
            <w:vAlign w:val="center"/>
          </w:tcPr>
          <w:p w14:paraId="4F58CB88" w14:textId="6B369425" w:rsidR="00AB3E30" w:rsidRPr="00F85D08" w:rsidRDefault="00AB3E30" w:rsidP="00813A05">
            <w:pPr>
              <w:jc w:val="center"/>
              <w:rPr>
                <w:sz w:val="20"/>
                <w:szCs w:val="20"/>
                <w:lang w:val="en-US"/>
              </w:rPr>
            </w:pPr>
            <w:r w:rsidRPr="00F85D08">
              <w:rPr>
                <w:sz w:val="20"/>
                <w:szCs w:val="20"/>
                <w:lang w:val="en-US"/>
              </w:rPr>
              <w:t xml:space="preserve">Critically ill adults with pneumonia (N=31 patients, 72 samples for </w:t>
            </w:r>
            <w:ins w:id="1104" w:author="Thomas Duflot" w:date="2024-11-13T22:09:00Z">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ins>
            <w:del w:id="1105" w:author="Thomas Duflot" w:date="2024-11-13T22:09:00Z">
              <w:r w:rsidRPr="00F85D08" w:rsidDel="00011113">
                <w:rPr>
                  <w:sz w:val="20"/>
                  <w:szCs w:val="20"/>
                  <w:lang w:val="en-US"/>
                </w:rPr>
                <w:delText xml:space="preserve">CEFt </w:delText>
              </w:r>
            </w:del>
            <w:r w:rsidRPr="00F85D08">
              <w:rPr>
                <w:sz w:val="20"/>
                <w:szCs w:val="20"/>
                <w:lang w:val="en-US"/>
              </w:rPr>
              <w:t>and CEF</w:t>
            </w:r>
            <w:r w:rsidRPr="00011113">
              <w:rPr>
                <w:sz w:val="20"/>
                <w:szCs w:val="20"/>
                <w:vertAlign w:val="subscript"/>
                <w:lang w:val="en-US"/>
                <w:rPrChange w:id="1106" w:author="Thomas Duflot" w:date="2024-11-13T22:09:00Z">
                  <w:rPr>
                    <w:sz w:val="20"/>
                    <w:szCs w:val="20"/>
                    <w:lang w:val="en-US"/>
                  </w:rPr>
                </w:rPrChange>
              </w:rPr>
              <w:t>u</w:t>
            </w:r>
            <w:r w:rsidRPr="00F85D08">
              <w:rPr>
                <w:sz w:val="20"/>
                <w:szCs w:val="20"/>
                <w:lang w:val="en-US"/>
              </w:rPr>
              <w:t>)</w:t>
            </w:r>
          </w:p>
        </w:tc>
        <w:tc>
          <w:tcPr>
            <w:tcW w:w="279" w:type="pct"/>
            <w:tcBorders>
              <w:top w:val="single" w:sz="4" w:space="0" w:color="auto"/>
              <w:bottom w:val="single" w:sz="4" w:space="0" w:color="auto"/>
            </w:tcBorders>
            <w:vAlign w:val="center"/>
          </w:tcPr>
          <w:p w14:paraId="1C85088F" w14:textId="77777777" w:rsidR="00AB3E30" w:rsidRPr="00F85D08" w:rsidRDefault="00AB3E30" w:rsidP="00813A05">
            <w:pPr>
              <w:jc w:val="center"/>
              <w:rPr>
                <w:sz w:val="20"/>
                <w:szCs w:val="20"/>
                <w:lang w:val="en-US"/>
              </w:rPr>
            </w:pPr>
            <w:r w:rsidRPr="00F85D08">
              <w:rPr>
                <w:sz w:val="20"/>
                <w:szCs w:val="20"/>
                <w:lang w:val="en-US"/>
              </w:rPr>
              <w:t>ED</w:t>
            </w:r>
          </w:p>
        </w:tc>
        <w:tc>
          <w:tcPr>
            <w:tcW w:w="1736" w:type="pct"/>
            <w:tcBorders>
              <w:top w:val="single" w:sz="4" w:space="0" w:color="auto"/>
              <w:bottom w:val="single" w:sz="4" w:space="0" w:color="auto"/>
            </w:tcBorders>
            <w:vAlign w:val="center"/>
          </w:tcPr>
          <w:p w14:paraId="36A61BDC" w14:textId="77777777" w:rsidR="00AB3E30" w:rsidRPr="00F85D08" w:rsidRDefault="00AB3E30" w:rsidP="00813A05">
            <w:pPr>
              <w:jc w:val="center"/>
              <w:rPr>
                <w:rFonts w:eastAsiaTheme="minorEastAsia"/>
                <w:sz w:val="20"/>
                <w:szCs w:val="20"/>
                <w:lang w:val="en-US"/>
              </w:rPr>
            </w:pPr>
          </w:p>
          <w:p w14:paraId="1D878C75" w14:textId="747C950F" w:rsidR="00AB3E30" w:rsidRPr="00F85D08" w:rsidRDefault="00011113">
            <w:pPr>
              <w:jc w:val="center"/>
              <w:rPr>
                <w:rFonts w:eastAsiaTheme="minorEastAsia"/>
                <w:sz w:val="20"/>
                <w:szCs w:val="20"/>
                <w:lang w:val="en-US"/>
              </w:rPr>
            </w:pPr>
            <m:oMathPara>
              <m:oMath>
                <m:r>
                  <w:rPr>
                    <w:rFonts w:ascii="Cambria Math" w:hAnsi="Cambria Math"/>
                    <w:sz w:val="20"/>
                    <w:szCs w:val="20"/>
                    <w:lang w:val="en-US"/>
                  </w:rPr>
                  <m:t>CE</m:t>
                </m:r>
                <m:sSub>
                  <m:sSubPr>
                    <m:ctrlPr>
                      <w:ins w:id="1107" w:author="Thomas Duflot" w:date="2024-11-13T22:13: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d>
                  <m:dPr>
                    <m:ctrlPr>
                      <w:ins w:id="1108" w:author="DUFLOT, Thomas" w:date="2024-07-03T10:21:00Z">
                        <w:rPr>
                          <w:rFonts w:ascii="Cambria Math" w:hAnsi="Cambria Math"/>
                          <w:i/>
                          <w:sz w:val="20"/>
                          <w:szCs w:val="20"/>
                          <w:lang w:val="en-US"/>
                        </w:rPr>
                      </w:ins>
                    </m:ctrlPr>
                  </m:dPr>
                  <m:e>
                    <m:sSup>
                      <m:sSupPr>
                        <m:ctrlPr>
                          <w:ins w:id="1109" w:author="DUFLOT, Thomas" w:date="2024-07-03T10:21:00Z">
                            <w:rPr>
                              <w:rFonts w:ascii="Cambria Math" w:hAnsi="Cambria Math"/>
                              <w:i/>
                              <w:sz w:val="20"/>
                              <w:szCs w:val="20"/>
                              <w:lang w:val="en-US"/>
                            </w:rPr>
                          </w:ins>
                        </m:ctrlPr>
                      </m:sSupPr>
                      <m:e>
                        <m:d>
                          <m:dPr>
                            <m:ctrlPr>
                              <w:ins w:id="1110" w:author="DUFLOT, Thomas" w:date="2024-07-03T10:21:00Z">
                                <w:rPr>
                                  <w:rFonts w:ascii="Cambria Math" w:hAnsi="Cambria Math"/>
                                  <w:i/>
                                  <w:sz w:val="20"/>
                                  <w:szCs w:val="20"/>
                                  <w:lang w:val="en-US"/>
                                </w:rPr>
                              </w:ins>
                            </m:ctrlPr>
                          </m:dPr>
                          <m:e>
                            <m:f>
                              <m:fPr>
                                <m:ctrlPr>
                                  <w:ins w:id="1111"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0.44</m:t>
                                </m:r>
                              </m:den>
                            </m:f>
                          </m:e>
                        </m:d>
                      </m:e>
                      <m:sup>
                        <m:r>
                          <w:rPr>
                            <w:rFonts w:ascii="Cambria Math" w:hAnsi="Cambria Math"/>
                            <w:sz w:val="20"/>
                            <w:szCs w:val="20"/>
                            <w:lang w:val="en-US"/>
                          </w:rPr>
                          <m:t>0.26</m:t>
                        </m:r>
                      </m:sup>
                    </m:sSup>
                  </m:e>
                </m:d>
                <m:r>
                  <w:rPr>
                    <w:rFonts w:ascii="Cambria Math" w:hAnsi="Cambria Math"/>
                    <w:sz w:val="20"/>
                    <w:szCs w:val="20"/>
                    <w:lang w:val="en-US"/>
                  </w:rPr>
                  <m:t>×</m:t>
                </m:r>
                <m:r>
                  <w:ins w:id="1112" w:author="Thomas Duflot" w:date="2024-11-13T22:13:00Z">
                    <w:rPr>
                      <w:rFonts w:ascii="Cambria Math" w:hAnsi="Cambria Math"/>
                      <w:sz w:val="20"/>
                      <w:szCs w:val="20"/>
                      <w:lang w:val="en-US"/>
                    </w:rPr>
                    <m:t>CE</m:t>
                  </w:ins>
                </m:r>
                <m:sSub>
                  <m:sSubPr>
                    <m:ctrlPr>
                      <w:ins w:id="1113" w:author="Thomas Duflot" w:date="2024-11-13T22:13:00Z">
                        <w:rPr>
                          <w:rFonts w:ascii="Cambria Math" w:hAnsi="Cambria Math"/>
                          <w:i/>
                          <w:sz w:val="20"/>
                          <w:szCs w:val="20"/>
                          <w:lang w:val="en-US"/>
                        </w:rPr>
                      </w:ins>
                    </m:ctrlPr>
                  </m:sSubPr>
                  <m:e>
                    <m:r>
                      <w:ins w:id="1114" w:author="Thomas Duflot" w:date="2024-11-13T22:13:00Z">
                        <w:rPr>
                          <w:rFonts w:ascii="Cambria Math" w:hAnsi="Cambria Math"/>
                          <w:sz w:val="20"/>
                          <w:szCs w:val="20"/>
                          <w:lang w:val="en-US"/>
                        </w:rPr>
                        <m:t>F</m:t>
                      </w:ins>
                    </m:r>
                  </m:e>
                  <m:sub>
                    <m:r>
                      <w:ins w:id="1115" w:author="Thomas Duflot" w:date="2024-11-13T22:13:00Z">
                        <w:rPr>
                          <w:rFonts w:ascii="Cambria Math" w:hAnsi="Cambria Math"/>
                          <w:sz w:val="20"/>
                          <w:szCs w:val="20"/>
                          <w:lang w:val="en-US"/>
                        </w:rPr>
                        <m:t>tot</m:t>
                      </w:ins>
                    </m:r>
                  </m:sub>
                </m:sSub>
                <m:r>
                  <w:del w:id="1116" w:author="Thomas Duflot" w:date="2024-11-13T22:13:00Z">
                    <w:rPr>
                      <w:rFonts w:ascii="Cambria Math" w:hAnsi="Cambria Math"/>
                      <w:sz w:val="20"/>
                      <w:szCs w:val="20"/>
                      <w:lang w:val="en-US"/>
                    </w:rPr>
                    <m:t>CEFt</m:t>
                  </w:del>
                </m:r>
                <m:r>
                  <w:rPr>
                    <w:rFonts w:ascii="Cambria Math" w:hAnsi="Cambria Math"/>
                    <w:sz w:val="20"/>
                    <w:szCs w:val="20"/>
                    <w:lang w:val="en-US"/>
                  </w:rPr>
                  <m:t>+</m:t>
                </m:r>
                <m:r>
                  <w:del w:id="1117" w:author="Thomas Duflot" w:date="2024-11-13T22:13:00Z">
                    <w:rPr>
                      <w:rFonts w:ascii="Cambria Math" w:hAnsi="Cambria Math"/>
                      <w:sz w:val="20"/>
                      <w:szCs w:val="20"/>
                      <w:lang w:val="en-US"/>
                    </w:rPr>
                    <m:t>CEF</m:t>
                  </w:del>
                </m:r>
                <m:sSup>
                  <m:sSupPr>
                    <m:ctrlPr>
                      <w:ins w:id="1118" w:author="DUFLOT, Thomas" w:date="2024-07-03T10:21:00Z">
                        <w:rPr>
                          <w:rFonts w:ascii="Cambria Math" w:hAnsi="Cambria Math"/>
                          <w:i/>
                          <w:sz w:val="20"/>
                          <w:szCs w:val="20"/>
                          <w:lang w:val="en-US"/>
                        </w:rPr>
                      </w:ins>
                    </m:ctrlPr>
                  </m:sSupPr>
                  <m:e>
                    <m:r>
                      <w:ins w:id="1119" w:author="Thomas Duflot" w:date="2024-11-13T22:13:00Z">
                        <w:rPr>
                          <w:rFonts w:ascii="Cambria Math" w:hAnsi="Cambria Math"/>
                          <w:sz w:val="20"/>
                          <w:szCs w:val="20"/>
                          <w:lang w:val="en-US"/>
                        </w:rPr>
                        <m:t>CE</m:t>
                      </w:ins>
                    </m:r>
                    <m:sSub>
                      <m:sSubPr>
                        <m:ctrlPr>
                          <w:ins w:id="1120" w:author="Thomas Duflot" w:date="2024-11-13T22:13:00Z">
                            <w:rPr>
                              <w:rFonts w:ascii="Cambria Math" w:hAnsi="Cambria Math"/>
                              <w:i/>
                              <w:sz w:val="20"/>
                              <w:szCs w:val="20"/>
                              <w:lang w:val="en-US"/>
                            </w:rPr>
                          </w:ins>
                        </m:ctrlPr>
                      </m:sSubPr>
                      <m:e>
                        <m:r>
                          <w:ins w:id="1121" w:author="Thomas Duflot" w:date="2024-11-13T22:13:00Z">
                            <w:rPr>
                              <w:rFonts w:ascii="Cambria Math" w:hAnsi="Cambria Math"/>
                              <w:sz w:val="20"/>
                              <w:szCs w:val="20"/>
                              <w:lang w:val="en-US"/>
                            </w:rPr>
                            <m:t>F</m:t>
                          </w:ins>
                        </m:r>
                      </m:e>
                      <m:sub>
                        <m:r>
                          <w:ins w:id="1122" w:author="Thomas Duflot" w:date="2024-11-13T22:13:00Z">
                            <w:rPr>
                              <w:rFonts w:ascii="Cambria Math" w:hAnsi="Cambria Math"/>
                              <w:sz w:val="20"/>
                              <w:szCs w:val="20"/>
                              <w:lang w:val="en-US"/>
                            </w:rPr>
                            <m:t>tot</m:t>
                          </w:ins>
                        </m:r>
                      </m:sub>
                    </m:sSub>
                    <m:r>
                      <w:del w:id="1123" w:author="Thomas Duflot" w:date="2024-11-13T22:13:00Z">
                        <w:rPr>
                          <w:rFonts w:ascii="Cambria Math" w:hAnsi="Cambria Math"/>
                          <w:sz w:val="20"/>
                          <w:szCs w:val="20"/>
                          <w:lang w:val="en-US"/>
                        </w:rPr>
                        <m:t>t</m:t>
                      </w:del>
                    </m:r>
                  </m:e>
                  <m:sup>
                    <m:r>
                      <w:rPr>
                        <w:rFonts w:ascii="Cambria Math" w:hAnsi="Cambria Math"/>
                        <w:sz w:val="20"/>
                        <w:szCs w:val="20"/>
                        <w:lang w:val="en-US"/>
                      </w:rPr>
                      <m:t>Kd</m:t>
                    </m:r>
                  </m:sup>
                </m:sSup>
              </m:oMath>
            </m:oMathPara>
          </w:p>
        </w:tc>
        <w:tc>
          <w:tcPr>
            <w:tcW w:w="1162" w:type="pct"/>
            <w:tcBorders>
              <w:top w:val="single" w:sz="4" w:space="0" w:color="auto"/>
              <w:bottom w:val="single" w:sz="4" w:space="0" w:color="auto"/>
            </w:tcBorders>
            <w:vAlign w:val="center"/>
          </w:tcPr>
          <w:p w14:paraId="74242D8E"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Bmax=-0.64×</m:t>
              </m:r>
              <m:sSup>
                <m:sSupPr>
                  <m:ctrlPr>
                    <w:ins w:id="1124" w:author="DUFLOT, Thomas" w:date="2024-07-03T10:21:00Z">
                      <w:rPr>
                        <w:rFonts w:ascii="Cambria Math" w:hAnsi="Cambria Math"/>
                        <w:i/>
                        <w:sz w:val="20"/>
                        <w:szCs w:val="20"/>
                        <w:lang w:val="en-US"/>
                      </w:rPr>
                    </w:ins>
                  </m:ctrlPr>
                </m:sSupPr>
                <m:e>
                  <m:d>
                    <m:dPr>
                      <m:ctrlPr>
                        <w:ins w:id="1125" w:author="DUFLOT, Thomas" w:date="2024-07-03T10:21:00Z">
                          <w:rPr>
                            <w:rFonts w:ascii="Cambria Math" w:hAnsi="Cambria Math"/>
                            <w:i/>
                            <w:sz w:val="20"/>
                            <w:szCs w:val="20"/>
                            <w:lang w:val="en-US"/>
                          </w:rPr>
                        </w:ins>
                      </m:ctrlPr>
                    </m:dPr>
                    <m:e>
                      <m:f>
                        <m:fPr>
                          <m:ctrlPr>
                            <w:ins w:id="1126"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0.44</m:t>
                          </m:r>
                        </m:den>
                      </m:f>
                    </m:e>
                  </m:d>
                </m:e>
                <m:sup>
                  <m:r>
                    <w:rPr>
                      <w:rFonts w:ascii="Cambria Math" w:hAnsi="Cambria Math"/>
                      <w:sz w:val="20"/>
                      <w:szCs w:val="20"/>
                      <w:lang w:val="en-US"/>
                    </w:rPr>
                    <m:t>0.26</m:t>
                  </m:r>
                </m:sup>
              </m:sSup>
            </m:oMath>
            <w:r w:rsidRPr="00F85D08">
              <w:rPr>
                <w:rFonts w:eastAsiaTheme="minorEastAsia"/>
                <w:sz w:val="20"/>
                <w:szCs w:val="20"/>
                <w:lang w:val="en-US"/>
              </w:rPr>
              <w:t>mM</w:t>
            </w:r>
          </w:p>
          <w:p w14:paraId="2AF4A49C" w14:textId="77777777" w:rsidR="00AB3E30" w:rsidRPr="00F85D08" w:rsidRDefault="00AB3E30" w:rsidP="00813A05">
            <w:pPr>
              <w:jc w:val="center"/>
              <w:rPr>
                <w:sz w:val="20"/>
                <w:szCs w:val="20"/>
                <w:lang w:val="en-US"/>
              </w:rPr>
            </w:pPr>
            <m:oMath>
              <m:r>
                <w:rPr>
                  <w:rFonts w:ascii="Cambria Math" w:hAnsi="Cambria Math"/>
                  <w:sz w:val="20"/>
                  <w:szCs w:val="20"/>
                  <w:lang w:val="en-US"/>
                </w:rPr>
                <m:t>Kd=1.09</m:t>
              </m:r>
            </m:oMath>
            <w:r w:rsidRPr="00F85D08">
              <w:rPr>
                <w:rFonts w:eastAsiaTheme="minorEastAsia"/>
                <w:sz w:val="20"/>
                <w:szCs w:val="20"/>
                <w:lang w:val="en-US"/>
              </w:rPr>
              <w:t xml:space="preserve"> mM</w:t>
            </w:r>
          </w:p>
        </w:tc>
        <w:tc>
          <w:tcPr>
            <w:tcW w:w="468" w:type="pct"/>
            <w:tcBorders>
              <w:top w:val="single" w:sz="4" w:space="0" w:color="auto"/>
              <w:bottom w:val="single" w:sz="4" w:space="0" w:color="auto"/>
            </w:tcBorders>
            <w:vAlign w:val="center"/>
          </w:tcPr>
          <w:p w14:paraId="065BD09D" w14:textId="064812FA" w:rsidR="00AB3E30" w:rsidRPr="00F85D08" w:rsidRDefault="00AB3E30" w:rsidP="00996066">
            <w:pPr>
              <w:jc w:val="center"/>
              <w:rPr>
                <w:sz w:val="20"/>
                <w:szCs w:val="20"/>
                <w:lang w:val="en-US"/>
              </w:rPr>
            </w:pPr>
            <w:r w:rsidRPr="00F85D08">
              <w:rPr>
                <w:sz w:val="20"/>
                <w:szCs w:val="20"/>
                <w:lang w:val="en-US"/>
              </w:rPr>
              <w:t>Gijsen et al</w:t>
            </w:r>
            <w:r>
              <w:rPr>
                <w:sz w:val="20"/>
                <w:szCs w:val="20"/>
                <w:lang w:val="en-US"/>
              </w:rPr>
              <w:fldChar w:fldCharType="begin"/>
            </w:r>
            <w:r w:rsidR="00073B83">
              <w:rPr>
                <w:sz w:val="20"/>
                <w:szCs w:val="20"/>
                <w:lang w:val="en-US"/>
              </w:rPr>
              <w:instrText xml:space="preserve"> ADDIN ZOTERO_ITEM CSL_CITATION {"citationID":"R9Z6uNRc","properties":{"formattedCitation":"(29)","plainCitation":"(29)","noteIndex":0},"citationItems":[{"id":"yg2Cy3EW/dqe8AfB4","uris":["http://zotero.org/users/6270923/items/4Q9ZT9QU"],"itemData":{"id":597,"type":"article-journal","abstract":"The impact of ceftriaxone pharmacokinetic alterations on protein binding and PK/PD target attainment still remains unclear. We evaluated pharmacokinetic/pharmacodynamic (PK/PD) target attainment of unbound ceftriaxone in critically ill patients with severe community-acquired pneumonia (CAP). Besides, we evaluated the accuracy of predicted vs. measured unbound ceftriaxone concentrations, and its impact on PK/PD target attainment. A prospective observational cohort study was carried out in adult patients admitted to the intensive care unit with severe CAP. Ceftriaxone 2 g q24h intermittent infusion was administered to all patients. Successful PK/PD target attainment was defined as unbound trough concentrations above 1 or 4 mg/L throughout the whole dosing interval. Acceptable overall PK/PD target attainment was defined as successful target attainment in ≥90% of all dosing intervals. Measured unbound ceftriaxone concentrations (CEFu) were compared to unbound concentrations predicted from various protein binding models. Thirty-one patients were included. The 1 mg/L and 4 mg/L targets were reached in 26/32 (81%) and 15/32 (47%) trough samples, respectively. Increased renal function was associated with the failure to attain both PK/PD targets. Unbound ceftriaxone concentrations predicted by the protein binding model developed in the present study showed acceptable bias and precision and had no major impact on PK/PD target attainment. We showed suboptimal (i.e., &lt;90%) unbound ceftriaxone PK/PD target attainment when using a standard 2 g q24h dosing regimen in critically ill patients with severe CAP. Renal function was the major driver for the failure to attain the predefined targets, in accordance with results found in general and septic ICU patients. Interestingly, CEFu was reliably predicted from CEFt without major impact on clinical decisions regarding PK/PD target attainment. This suggests that, when carefully selecting a protein binding model, CEFu does not need to be measured. As a result, the turn-around time and cost for ceftriaxone quantification can be substantially reduced.","container-title":"Antibiotics (Basel, Switzerland)","DOI":"10.3390/antibiotics10050557","ISSN":"2079-6382","issue":"5","journalAbbreviation":"Antibiotics (Basel)","language":"eng","note":"PMID: 34064676\nPMCID: PMC8151456","page":"557","source":"PubMed","title":"Pharmacokinetic/Pharmacodynamic Target Attainment Based on Measured versus Predicted Unbound Ceftriaxone Concentrations in Critically Ill Patients with Pneumonia: An Observational Cohort Study","title-short":"Pharmacokinetic/Pharmacodynamic Target Attainment Based on Measured versus Predicted Unbound Ceftriaxone Concentrations in Critically Ill Patients with Pneumonia","volume":"10","author":[{"family":"Gijsen","given":"Matthias"},{"family":"Dreesen","given":"Erwin"},{"family":"Van Daele","given":"Ruth"},{"family":"Annaert","given":"Pieter"},{"family":"Debaveye","given":"Yves"},{"family":"Wauters","given":"Joost"},{"family":"Spriet","given":"Isabel"}],"issued":{"date-parts":[["2021",5,11]]}}}],"schema":"https://github.com/citation-style-language/schema/raw/master/csl-citation.json"} </w:instrText>
            </w:r>
            <w:r>
              <w:rPr>
                <w:sz w:val="20"/>
                <w:szCs w:val="20"/>
                <w:lang w:val="en-US"/>
              </w:rPr>
              <w:fldChar w:fldCharType="separate"/>
            </w:r>
            <w:r w:rsidR="00073B83" w:rsidRPr="00073B83">
              <w:rPr>
                <w:rFonts w:ascii="Calibri" w:hAnsi="Calibri" w:cs="Calibri"/>
                <w:sz w:val="20"/>
              </w:rPr>
              <w:t>(29)</w:t>
            </w:r>
            <w:r>
              <w:rPr>
                <w:sz w:val="20"/>
                <w:szCs w:val="20"/>
                <w:lang w:val="en-US"/>
              </w:rPr>
              <w:fldChar w:fldCharType="end"/>
            </w:r>
          </w:p>
        </w:tc>
      </w:tr>
      <w:tr w:rsidR="00AB3E30" w:rsidRPr="00A41F30" w14:paraId="247B4FF4" w14:textId="77777777" w:rsidTr="00813A05">
        <w:tc>
          <w:tcPr>
            <w:tcW w:w="298" w:type="pct"/>
            <w:tcBorders>
              <w:top w:val="single" w:sz="4" w:space="0" w:color="auto"/>
              <w:bottom w:val="single" w:sz="4" w:space="0" w:color="auto"/>
            </w:tcBorders>
            <w:vAlign w:val="center"/>
          </w:tcPr>
          <w:p w14:paraId="4DD0FDAB" w14:textId="77777777" w:rsidR="00AB3E30" w:rsidRPr="00F85D08" w:rsidRDefault="00AB3E30" w:rsidP="00813A05">
            <w:pPr>
              <w:jc w:val="center"/>
              <w:rPr>
                <w:b/>
                <w:sz w:val="20"/>
                <w:szCs w:val="20"/>
                <w:lang w:val="en-US"/>
              </w:rPr>
            </w:pPr>
            <w:r w:rsidRPr="00F85D08">
              <w:rPr>
                <w:b/>
                <w:sz w:val="20"/>
                <w:szCs w:val="20"/>
                <w:lang w:val="en-US"/>
              </w:rPr>
              <w:t>F</w:t>
            </w:r>
          </w:p>
        </w:tc>
        <w:tc>
          <w:tcPr>
            <w:tcW w:w="1057" w:type="pct"/>
            <w:tcBorders>
              <w:top w:val="single" w:sz="4" w:space="0" w:color="auto"/>
              <w:bottom w:val="single" w:sz="4" w:space="0" w:color="auto"/>
            </w:tcBorders>
            <w:vAlign w:val="center"/>
          </w:tcPr>
          <w:p w14:paraId="65A061D6" w14:textId="1C728774" w:rsidR="00AB3E30" w:rsidRPr="00F85D08" w:rsidRDefault="00AB3E30" w:rsidP="00813A05">
            <w:pPr>
              <w:jc w:val="center"/>
              <w:rPr>
                <w:sz w:val="20"/>
                <w:szCs w:val="20"/>
                <w:lang w:val="en-US"/>
              </w:rPr>
            </w:pPr>
            <w:r w:rsidRPr="00F85D08">
              <w:rPr>
                <w:sz w:val="20"/>
                <w:szCs w:val="20"/>
                <w:lang w:val="en-US"/>
              </w:rPr>
              <w:t xml:space="preserve">Critically ill children (N=45 patients, 205 samples for </w:t>
            </w:r>
            <w:ins w:id="1127" w:author="Thomas Duflot" w:date="2024-11-13T22:09:00Z">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ins>
            <w:del w:id="1128" w:author="Thomas Duflot" w:date="2024-11-13T22:09:00Z">
              <w:r w:rsidRPr="00F85D08" w:rsidDel="00011113">
                <w:rPr>
                  <w:sz w:val="20"/>
                  <w:szCs w:val="20"/>
                  <w:lang w:val="en-US"/>
                </w:rPr>
                <w:delText xml:space="preserve">CEFt </w:delText>
              </w:r>
            </w:del>
            <w:r w:rsidRPr="00F85D08">
              <w:rPr>
                <w:sz w:val="20"/>
                <w:szCs w:val="20"/>
                <w:lang w:val="en-US"/>
              </w:rPr>
              <w:t xml:space="preserve">and </w:t>
            </w:r>
            <w:r>
              <w:rPr>
                <w:sz w:val="20"/>
                <w:szCs w:val="20"/>
                <w:lang w:val="en-US"/>
              </w:rPr>
              <w:t xml:space="preserve">45 samples for </w:t>
            </w:r>
            <w:r w:rsidRPr="00F85D08">
              <w:rPr>
                <w:sz w:val="20"/>
                <w:szCs w:val="20"/>
                <w:lang w:val="en-US"/>
              </w:rPr>
              <w:t>CEF</w:t>
            </w:r>
            <w:r w:rsidRPr="00011113">
              <w:rPr>
                <w:sz w:val="20"/>
                <w:szCs w:val="20"/>
                <w:vertAlign w:val="subscript"/>
                <w:lang w:val="en-US"/>
                <w:rPrChange w:id="1129" w:author="Thomas Duflot" w:date="2024-11-13T22:09:00Z">
                  <w:rPr>
                    <w:sz w:val="20"/>
                    <w:szCs w:val="20"/>
                    <w:lang w:val="en-US"/>
                  </w:rPr>
                </w:rPrChange>
              </w:rPr>
              <w:t>u</w:t>
            </w:r>
            <w:r w:rsidRPr="00F85D08">
              <w:rPr>
                <w:sz w:val="20"/>
                <w:szCs w:val="20"/>
                <w:lang w:val="en-US"/>
              </w:rPr>
              <w:t>)</w:t>
            </w:r>
          </w:p>
        </w:tc>
        <w:tc>
          <w:tcPr>
            <w:tcW w:w="279" w:type="pct"/>
            <w:tcBorders>
              <w:top w:val="single" w:sz="4" w:space="0" w:color="auto"/>
              <w:bottom w:val="single" w:sz="4" w:space="0" w:color="auto"/>
            </w:tcBorders>
            <w:vAlign w:val="center"/>
          </w:tcPr>
          <w:p w14:paraId="54D62AFA"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373BA9AA" w14:textId="2801724B" w:rsidR="00AB3E30" w:rsidRPr="00F85D08" w:rsidRDefault="00011113" w:rsidP="00813A05">
            <w:pPr>
              <w:jc w:val="center"/>
              <w:rPr>
                <w:sz w:val="20"/>
                <w:szCs w:val="20"/>
                <w:lang w:val="en-US"/>
              </w:rPr>
            </w:pPr>
            <m:oMathPara>
              <m:oMath>
                <m:r>
                  <w:ins w:id="1130" w:author="Thomas Duflot" w:date="2024-11-13T22:13:00Z">
                    <w:rPr>
                      <w:rFonts w:ascii="Cambria Math" w:hAnsi="Cambria Math"/>
                      <w:sz w:val="20"/>
                      <w:szCs w:val="20"/>
                      <w:lang w:val="en-US"/>
                    </w:rPr>
                    <m:t>CE</m:t>
                  </w:ins>
                </m:r>
                <m:sSub>
                  <m:sSubPr>
                    <m:ctrlPr>
                      <w:ins w:id="1131" w:author="Thomas Duflot" w:date="2024-11-13T22:13:00Z">
                        <w:rPr>
                          <w:rFonts w:ascii="Cambria Math" w:hAnsi="Cambria Math"/>
                          <w:i/>
                          <w:sz w:val="20"/>
                          <w:szCs w:val="20"/>
                          <w:lang w:val="en-US"/>
                        </w:rPr>
                      </w:ins>
                    </m:ctrlPr>
                  </m:sSubPr>
                  <m:e>
                    <m:r>
                      <w:ins w:id="1132" w:author="Thomas Duflot" w:date="2024-11-13T22:13:00Z">
                        <w:rPr>
                          <w:rFonts w:ascii="Cambria Math" w:hAnsi="Cambria Math"/>
                          <w:sz w:val="20"/>
                          <w:szCs w:val="20"/>
                          <w:lang w:val="en-US"/>
                        </w:rPr>
                        <m:t>F</m:t>
                      </w:ins>
                    </m:r>
                  </m:e>
                  <m:sub>
                    <m:r>
                      <w:ins w:id="1133" w:author="Thomas Duflot" w:date="2024-11-13T22:13:00Z">
                        <w:rPr>
                          <w:rFonts w:ascii="Cambria Math" w:hAnsi="Cambria Math"/>
                          <w:sz w:val="20"/>
                          <w:szCs w:val="20"/>
                          <w:lang w:val="en-US"/>
                        </w:rPr>
                        <m:t>tot</m:t>
                      </w:ins>
                    </m:r>
                  </m:sub>
                </m:sSub>
                <m:r>
                  <w:del w:id="1134" w:author="Thomas Duflot" w:date="2024-11-13T22:13:00Z">
                    <w:rPr>
                      <w:rFonts w:ascii="Cambria Math" w:hAnsi="Cambria Math"/>
                      <w:sz w:val="20"/>
                      <w:szCs w:val="20"/>
                      <w:lang w:val="en-US"/>
                    </w:rPr>
                    <m:t>CEFt</m:t>
                  </w:del>
                </m:r>
                <m:r>
                  <w:rPr>
                    <w:rFonts w:ascii="Cambria Math" w:hAnsi="Cambria Math"/>
                    <w:sz w:val="20"/>
                    <w:szCs w:val="20"/>
                    <w:lang w:val="en-US"/>
                  </w:rPr>
                  <m:t>=CE</m:t>
                </m:r>
                <m:sSub>
                  <m:sSubPr>
                    <m:ctrlPr>
                      <w:ins w:id="1135" w:author="Thomas Duflot" w:date="2024-11-13T22:13: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m:t>
                </m:r>
                <m:f>
                  <m:fPr>
                    <m:ctrlPr>
                      <w:ins w:id="1136" w:author="DUFLOT, Thomas" w:date="2024-07-03T10:21:00Z">
                        <w:rPr>
                          <w:rFonts w:ascii="Cambria Math" w:hAnsi="Cambria Math"/>
                          <w:i/>
                          <w:sz w:val="20"/>
                          <w:szCs w:val="20"/>
                          <w:lang w:val="en-US"/>
                        </w:rPr>
                      </w:ins>
                    </m:ctrlPr>
                  </m:fPr>
                  <m:num>
                    <m:r>
                      <w:rPr>
                        <w:rFonts w:ascii="Cambria Math" w:hAnsi="Cambria Math"/>
                        <w:sz w:val="20"/>
                        <w:szCs w:val="20"/>
                        <w:lang w:val="en-US"/>
                      </w:rPr>
                      <m:t>CE</m:t>
                    </m:r>
                    <m:sSub>
                      <m:sSubPr>
                        <m:ctrlPr>
                          <w:ins w:id="1137" w:author="Thomas Duflot" w:date="2024-11-13T22:14: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ins w:id="1138" w:author="Thomas Duflot" w:date="2024-11-13T22:14: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06E8A75E"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Bmax=223×</m:t>
              </m:r>
              <m:sSup>
                <m:sSupPr>
                  <m:ctrlPr>
                    <w:ins w:id="1139" w:author="DUFLOT, Thomas" w:date="2024-07-03T10:21:00Z">
                      <w:rPr>
                        <w:rFonts w:ascii="Cambria Math" w:hAnsi="Cambria Math"/>
                        <w:i/>
                        <w:sz w:val="20"/>
                        <w:szCs w:val="20"/>
                        <w:lang w:val="en-US"/>
                      </w:rPr>
                    </w:ins>
                  </m:ctrlPr>
                </m:sSupPr>
                <m:e>
                  <m:d>
                    <m:dPr>
                      <m:ctrlPr>
                        <w:ins w:id="1140" w:author="DUFLOT, Thomas" w:date="2024-07-03T10:21:00Z">
                          <w:rPr>
                            <w:rFonts w:ascii="Cambria Math" w:hAnsi="Cambria Math"/>
                            <w:i/>
                            <w:sz w:val="20"/>
                            <w:szCs w:val="20"/>
                            <w:lang w:val="en-US"/>
                          </w:rPr>
                        </w:ins>
                      </m:ctrlPr>
                    </m:dPr>
                    <m:e>
                      <m:f>
                        <m:fPr>
                          <m:ctrlPr>
                            <w:ins w:id="1141"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27</m:t>
                          </m:r>
                        </m:den>
                      </m:f>
                    </m:e>
                  </m:d>
                </m:e>
                <m:sup>
                  <m:r>
                    <w:rPr>
                      <w:rFonts w:ascii="Cambria Math" w:hAnsi="Cambria Math"/>
                      <w:sz w:val="20"/>
                      <w:szCs w:val="20"/>
                      <w:lang w:val="en-US"/>
                    </w:rPr>
                    <m:t>1</m:t>
                  </m:r>
                </m:sup>
              </m:sSup>
            </m:oMath>
            <w:r w:rsidRPr="00F85D08">
              <w:rPr>
                <w:rFonts w:eastAsiaTheme="minorEastAsia"/>
                <w:sz w:val="20"/>
                <w:szCs w:val="20"/>
                <w:lang w:val="en-US"/>
              </w:rPr>
              <w:t>mg/L</w:t>
            </w:r>
          </w:p>
          <w:p w14:paraId="26697500" w14:textId="77777777" w:rsidR="00AB3E30" w:rsidRPr="00F85D08" w:rsidRDefault="00AB3E30" w:rsidP="00813A05">
            <w:pPr>
              <w:jc w:val="center"/>
              <w:rPr>
                <w:sz w:val="20"/>
                <w:szCs w:val="20"/>
                <w:lang w:val="en-US"/>
              </w:rPr>
            </w:pPr>
            <m:oMath>
              <m:r>
                <w:rPr>
                  <w:rFonts w:ascii="Cambria Math" w:hAnsi="Cambria Math"/>
                  <w:sz w:val="20"/>
                  <w:szCs w:val="20"/>
                  <w:lang w:val="en-US"/>
                </w:rPr>
                <m:t>Kd=30.3</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36BA4F27" w14:textId="41828A73" w:rsidR="00AB3E30" w:rsidRPr="00F85D08" w:rsidRDefault="00AB3E30" w:rsidP="00996066">
            <w:pPr>
              <w:jc w:val="center"/>
              <w:rPr>
                <w:sz w:val="20"/>
                <w:szCs w:val="20"/>
                <w:lang w:val="en-US"/>
              </w:rPr>
            </w:pPr>
            <w:r w:rsidRPr="00F85D08">
              <w:rPr>
                <w:sz w:val="20"/>
                <w:szCs w:val="20"/>
                <w:lang w:val="en-US"/>
              </w:rPr>
              <w:t>Hartma</w:t>
            </w:r>
            <w:r>
              <w:rPr>
                <w:sz w:val="20"/>
                <w:szCs w:val="20"/>
                <w:lang w:val="en-US"/>
              </w:rPr>
              <w:t>n</w:t>
            </w:r>
            <w:r w:rsidRPr="00F85D08">
              <w:rPr>
                <w:sz w:val="20"/>
                <w:szCs w:val="20"/>
                <w:lang w:val="en-US"/>
              </w:rPr>
              <w:t xml:space="preserve"> et al</w:t>
            </w:r>
            <w:r>
              <w:rPr>
                <w:sz w:val="20"/>
                <w:szCs w:val="20"/>
                <w:lang w:val="en-US"/>
              </w:rPr>
              <w:fldChar w:fldCharType="begin"/>
            </w:r>
            <w:r w:rsidR="00073B83">
              <w:rPr>
                <w:sz w:val="20"/>
                <w:szCs w:val="20"/>
                <w:lang w:val="en-US"/>
              </w:rPr>
              <w:instrText xml:space="preserve"> ADDIN ZOTERO_ITEM CSL_CITATION {"citationID":"1TXxgbyA","properties":{"formattedCitation":"(25)","plainCitation":"(25)","noteIndex":0},"citationItems":[{"id":"yg2Cy3EW/SnhWBQpF","uris":["http://zotero.org/users/6270923/items/DM2F3J57"],"itemData":{"id":596,"type":"article-journal","abstract":"BACKGROUND AND OBJECTIVE: Ceftriaxone is a cornerstone antibiotic for critically ill children with severe infections. Despite its widespread use, information on the pharmacokinetics of ceftriaxone is lacking in this population. We aimed to determine ceftriaxone pharmacokinetics in critically ill children and to propose ceftriaxone dosing guidelines resulting in adequate target attainment using population pharmacokinetic modeling and simulation.\nMETHODS: Critically ill children (aged 0-18 years) treated with intravenous ceftriaxone (100 mg/kg once daily, infused in 30 minutes) and a central or arterial line in place were eligible. Opportunistic blood sampling for total and unbound ceftriaxone concentrations was used. Population pharmacokinetic analysis was performed using non-linear mixed-effects modeling on NONMEM™ Version 7.4.3. Simulations were performed to select optimal doses using probability of target attainment for two pharmacokinetic targets of the minimum inhibitory concentration (MIC) reflecting the susceptibility of pathogens (f T &gt; MIC 100% and fT &gt; 4 × MIC 100%).\nRESULTS: Two hundred and five samples for total and 43 time-matched samples for unbound plasma ceftriaxone concentrations were collected from 45 patients, median age 2.5 (range 0.1-16.7) years. A two-compartment model with bodyweight as the co-variate for volume of distribution and clearance, and creatinine-based estimated glomerular filtration rate as an additional covariate for clearance, best described ceftriaxone pharmacokinetics. For a typical patient (2.5 years, 14 kg) with an estimated glomerular filtration rate of 80 mL/min/1.73 m2, the current 100-mg/kg once-daily dose results in a probability of target attainment of 96.8% and 60.8% for a MIC of 0.5 mg/L and 4 × MIC (2 mg/L), respectively, when using fT &gt; MIC 100% as a target. For a 50-mg/kg twice-daily regimen, the probability of target attainment was 99.9% and 93.4%, respectively.\nCONCLUSIONS: The current dosing regimen of ceftriaxone provides adequate exposure for susceptible pathogens in most critically ill children. In patients with an estimated glomerular filtration rate of &gt; 80 mL/min/1.73 m2 or in areas with a high prevalence of less-susceptible pathogens (MIC ≥ 0.5 mg/L), a twice-daily dosing regimen of 50 mg/kg can be considered to improve target attainment.\nCLINICAL TRIAL REGISTRATION: POPSICLE study (ClinicalTrials.gov, NCT03248349, registered 14 August, 2017), PERFORM study (ClinicalTrials.gov, NCT03502993, registered 19 April, 2018).","container-title":"Clinical Pharmacokinetics","DOI":"10.1007/s40262-021-01035-9","ISSN":"1179-1926","issue":"10","journalAbbreviation":"Clin Pharmacokinet","language":"eng","note":"PMID: 34036552\nPMCID: PMC8505376","page":"1361-1372","source":"PubMed","title":"Current Ceftriaxone Dose Recommendations are Adequate for Most Critically Ill Children: Results of a Population Pharmacokinetic Modeling and Simulation Study","title-short":"Current Ceftriaxone Dose Recommendations are Adequate for Most Critically Ill Children","volume":"60","author":[{"family":"Hartman","given":"Stan J. F."},{"family":"Upadhyay","given":"Parth J."},{"family":"Hagedoorn","given":"Nienke N."},{"family":"Mathôt","given":"Ron A. A."},{"family":"Moll","given":"Henriëtte A."},{"family":"Flier","given":"Michiel","non-dropping-particle":"van der"},{"family":"Schreuder","given":"Michiel F."},{"family":"Brüggemann","given":"Roger J."},{"family":"Knibbe","given":"Catherijne A."},{"family":"Wildt","given":"Saskia N.","non-dropping-particle":"de"}],"issued":{"date-parts":[["2021",10]]}}}],"schema":"https://github.com/citation-style-language/schema/raw/master/csl-citation.json"} </w:instrText>
            </w:r>
            <w:r>
              <w:rPr>
                <w:sz w:val="20"/>
                <w:szCs w:val="20"/>
                <w:lang w:val="en-US"/>
              </w:rPr>
              <w:fldChar w:fldCharType="separate"/>
            </w:r>
            <w:r w:rsidR="00073B83" w:rsidRPr="00073B83">
              <w:rPr>
                <w:rFonts w:ascii="Calibri" w:hAnsi="Calibri" w:cs="Calibri"/>
                <w:sz w:val="20"/>
              </w:rPr>
              <w:t>(25)</w:t>
            </w:r>
            <w:r>
              <w:rPr>
                <w:sz w:val="20"/>
                <w:szCs w:val="20"/>
                <w:lang w:val="en-US"/>
              </w:rPr>
              <w:fldChar w:fldCharType="end"/>
            </w:r>
          </w:p>
        </w:tc>
      </w:tr>
      <w:tr w:rsidR="00AB3E30" w:rsidRPr="00F85D08" w14:paraId="213C74BC" w14:textId="77777777" w:rsidTr="00813A05">
        <w:tc>
          <w:tcPr>
            <w:tcW w:w="298" w:type="pct"/>
            <w:tcBorders>
              <w:top w:val="single" w:sz="4" w:space="0" w:color="auto"/>
              <w:bottom w:val="single" w:sz="4" w:space="0" w:color="auto"/>
            </w:tcBorders>
            <w:vAlign w:val="center"/>
          </w:tcPr>
          <w:p w14:paraId="29B713BE" w14:textId="77777777" w:rsidR="00AB3E30" w:rsidRPr="00F85D08" w:rsidRDefault="00AB3E30" w:rsidP="00813A05">
            <w:pPr>
              <w:jc w:val="center"/>
              <w:rPr>
                <w:b/>
                <w:sz w:val="20"/>
                <w:szCs w:val="20"/>
                <w:lang w:val="en-US"/>
              </w:rPr>
            </w:pPr>
            <w:r w:rsidRPr="00F85D08">
              <w:rPr>
                <w:b/>
                <w:sz w:val="20"/>
                <w:szCs w:val="20"/>
                <w:lang w:val="en-US"/>
              </w:rPr>
              <w:t>G</w:t>
            </w:r>
          </w:p>
        </w:tc>
        <w:tc>
          <w:tcPr>
            <w:tcW w:w="1057" w:type="pct"/>
            <w:tcBorders>
              <w:top w:val="single" w:sz="4" w:space="0" w:color="auto"/>
              <w:bottom w:val="single" w:sz="4" w:space="0" w:color="auto"/>
            </w:tcBorders>
            <w:vAlign w:val="center"/>
          </w:tcPr>
          <w:p w14:paraId="6F7D1A2A" w14:textId="70D27FD8" w:rsidR="00AB3E30" w:rsidRPr="00F85D08" w:rsidRDefault="00AB3E30" w:rsidP="00813A05">
            <w:pPr>
              <w:jc w:val="center"/>
              <w:rPr>
                <w:sz w:val="20"/>
                <w:szCs w:val="20"/>
                <w:lang w:val="en-US"/>
              </w:rPr>
            </w:pPr>
            <w:r w:rsidRPr="00F85D08">
              <w:rPr>
                <w:sz w:val="20"/>
                <w:szCs w:val="20"/>
                <w:lang w:val="en-US"/>
              </w:rPr>
              <w:t xml:space="preserve">Adults with septic shock, hypoalbuminemia and hemodiafiltration (N=50 patients, 50 samples for </w:t>
            </w:r>
            <w:ins w:id="1142" w:author="Thomas Duflot" w:date="2024-11-13T22:09:00Z">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ins>
            <w:del w:id="1143" w:author="Thomas Duflot" w:date="2024-11-13T22:09:00Z">
              <w:r w:rsidRPr="00F85D08" w:rsidDel="00011113">
                <w:rPr>
                  <w:sz w:val="20"/>
                  <w:szCs w:val="20"/>
                  <w:lang w:val="en-US"/>
                </w:rPr>
                <w:delText xml:space="preserve">CEFt </w:delText>
              </w:r>
            </w:del>
            <w:r w:rsidRPr="00F85D08">
              <w:rPr>
                <w:sz w:val="20"/>
                <w:szCs w:val="20"/>
                <w:lang w:val="en-US"/>
              </w:rPr>
              <w:t>and CEF</w:t>
            </w:r>
            <w:r w:rsidRPr="00011113">
              <w:rPr>
                <w:sz w:val="20"/>
                <w:szCs w:val="20"/>
                <w:vertAlign w:val="subscript"/>
                <w:lang w:val="en-US"/>
                <w:rPrChange w:id="1144" w:author="Thomas Duflot" w:date="2024-11-13T22:09:00Z">
                  <w:rPr>
                    <w:sz w:val="20"/>
                    <w:szCs w:val="20"/>
                    <w:lang w:val="en-US"/>
                  </w:rPr>
                </w:rPrChange>
              </w:rPr>
              <w:t>u</w:t>
            </w:r>
            <w:r w:rsidRPr="00F85D08">
              <w:rPr>
                <w:sz w:val="20"/>
                <w:szCs w:val="20"/>
                <w:lang w:val="en-US"/>
              </w:rPr>
              <w:t>)</w:t>
            </w:r>
          </w:p>
        </w:tc>
        <w:tc>
          <w:tcPr>
            <w:tcW w:w="279" w:type="pct"/>
            <w:tcBorders>
              <w:top w:val="single" w:sz="4" w:space="0" w:color="auto"/>
              <w:bottom w:val="single" w:sz="4" w:space="0" w:color="auto"/>
            </w:tcBorders>
            <w:vAlign w:val="center"/>
          </w:tcPr>
          <w:p w14:paraId="2D61BBAA"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19692CB8" w14:textId="77777777" w:rsidR="00AB3E30" w:rsidRPr="00F85D08" w:rsidRDefault="00AB3E30" w:rsidP="00813A05">
            <w:pPr>
              <w:jc w:val="center"/>
              <w:rPr>
                <w:rFonts w:eastAsiaTheme="minorEastAsia"/>
                <w:sz w:val="20"/>
                <w:szCs w:val="20"/>
                <w:lang w:val="en-US"/>
              </w:rPr>
            </w:pPr>
            <m:oMathPara>
              <m:oMath>
                <m:r>
                  <w:rPr>
                    <w:rFonts w:ascii="Cambria Math" w:hAnsi="Cambria Math"/>
                    <w:sz w:val="20"/>
                    <w:szCs w:val="20"/>
                    <w:lang w:val="en-US"/>
                  </w:rPr>
                  <m:t>fu=1×</m:t>
                </m:r>
                <m:sSup>
                  <m:sSupPr>
                    <m:ctrlPr>
                      <w:ins w:id="1145" w:author="DUFLOT, Thomas" w:date="2024-07-03T10:21:00Z">
                        <w:rPr>
                          <w:rFonts w:ascii="Cambria Math" w:hAnsi="Cambria Math"/>
                          <w:i/>
                          <w:sz w:val="20"/>
                          <w:szCs w:val="20"/>
                          <w:lang w:val="en-US"/>
                        </w:rPr>
                      </w:ins>
                    </m:ctrlPr>
                  </m:sSupPr>
                  <m:e>
                    <m:r>
                      <w:rPr>
                        <w:rFonts w:ascii="Cambria Math" w:hAnsi="Cambria Math"/>
                        <w:sz w:val="20"/>
                        <w:szCs w:val="20"/>
                        <w:lang w:val="en-US"/>
                      </w:rPr>
                      <m:t>e</m:t>
                    </m:r>
                  </m:e>
                  <m:sup>
                    <m:r>
                      <w:rPr>
                        <w:rFonts w:ascii="Cambria Math" w:hAnsi="Cambria Math"/>
                        <w:sz w:val="20"/>
                        <w:szCs w:val="20"/>
                        <w:lang w:val="en-US"/>
                      </w:rPr>
                      <m:t>-0.82×</m:t>
                    </m:r>
                    <m:d>
                      <m:dPr>
                        <m:ctrlPr>
                          <w:ins w:id="1146" w:author="DUFLOT, Thomas" w:date="2024-07-03T10:21:00Z">
                            <w:rPr>
                              <w:rFonts w:ascii="Cambria Math" w:hAnsi="Cambria Math"/>
                              <w:i/>
                              <w:sz w:val="20"/>
                              <w:szCs w:val="20"/>
                              <w:lang w:val="en-US"/>
                            </w:rPr>
                          </w:ins>
                        </m:ctrlPr>
                      </m:dPr>
                      <m:e>
                        <m:f>
                          <m:fPr>
                            <m:ctrlPr>
                              <w:ins w:id="1147" w:author="DUFLOT, Thomas" w:date="2024-07-03T10:21:00Z">
                                <w:rPr>
                                  <w:rFonts w:ascii="Cambria Math" w:hAnsi="Cambria Math"/>
                                  <w:i/>
                                  <w:sz w:val="20"/>
                                  <w:szCs w:val="20"/>
                                  <w:lang w:val="en-US"/>
                                </w:rPr>
                              </w:ins>
                            </m:ctrlPr>
                          </m:fPr>
                          <m:num>
                            <m:r>
                              <w:rPr>
                                <w:rFonts w:ascii="Cambria Math" w:hAnsi="Cambria Math"/>
                                <w:sz w:val="20"/>
                                <w:szCs w:val="20"/>
                                <w:lang w:val="en-US"/>
                              </w:rPr>
                              <m:t>ALB</m:t>
                            </m:r>
                          </m:num>
                          <m:den>
                            <m:r>
                              <w:rPr>
                                <w:rFonts w:ascii="Cambria Math" w:hAnsi="Cambria Math"/>
                                <w:sz w:val="20"/>
                                <w:szCs w:val="20"/>
                                <w:lang w:val="en-US"/>
                              </w:rPr>
                              <m:t>24.2</m:t>
                            </m:r>
                          </m:den>
                        </m:f>
                      </m:e>
                    </m:d>
                  </m:sup>
                </m:sSup>
              </m:oMath>
            </m:oMathPara>
          </w:p>
          <w:p w14:paraId="72E55F04" w14:textId="45BF2968" w:rsidR="00AB3E30" w:rsidRPr="00F85D08" w:rsidRDefault="00011113" w:rsidP="00813A05">
            <w:pPr>
              <w:jc w:val="center"/>
              <w:rPr>
                <w:sz w:val="20"/>
                <w:szCs w:val="20"/>
                <w:lang w:val="en-US"/>
              </w:rPr>
            </w:pPr>
            <m:oMathPara>
              <m:oMath>
                <m:r>
                  <w:rPr>
                    <w:rFonts w:ascii="Cambria Math" w:hAnsi="Cambria Math"/>
                    <w:sz w:val="20"/>
                    <w:szCs w:val="20"/>
                    <w:lang w:val="en-US"/>
                  </w:rPr>
                  <m:t>CE</m:t>
                </m:r>
                <m:sSub>
                  <m:sSubPr>
                    <m:ctrlPr>
                      <w:ins w:id="1148" w:author="Thomas Duflot" w:date="2024-11-13T22:14: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=fu×</m:t>
                </m:r>
                <m:r>
                  <w:ins w:id="1149" w:author="Thomas Duflot" w:date="2024-11-13T22:14:00Z">
                    <w:rPr>
                      <w:rFonts w:ascii="Cambria Math" w:hAnsi="Cambria Math"/>
                      <w:sz w:val="20"/>
                      <w:szCs w:val="20"/>
                      <w:lang w:val="en-US"/>
                    </w:rPr>
                    <m:t>CE</m:t>
                  </w:ins>
                </m:r>
                <m:sSub>
                  <m:sSubPr>
                    <m:ctrlPr>
                      <w:ins w:id="1150" w:author="Thomas Duflot" w:date="2024-11-13T22:14:00Z">
                        <w:rPr>
                          <w:rFonts w:ascii="Cambria Math" w:hAnsi="Cambria Math"/>
                          <w:i/>
                          <w:sz w:val="20"/>
                          <w:szCs w:val="20"/>
                          <w:lang w:val="en-US"/>
                        </w:rPr>
                      </w:ins>
                    </m:ctrlPr>
                  </m:sSubPr>
                  <m:e>
                    <m:r>
                      <w:ins w:id="1151" w:author="Thomas Duflot" w:date="2024-11-13T22:14:00Z">
                        <w:rPr>
                          <w:rFonts w:ascii="Cambria Math" w:hAnsi="Cambria Math"/>
                          <w:sz w:val="20"/>
                          <w:szCs w:val="20"/>
                          <w:lang w:val="en-US"/>
                        </w:rPr>
                        <m:t>F</m:t>
                      </w:ins>
                    </m:r>
                  </m:e>
                  <m:sub>
                    <m:r>
                      <w:ins w:id="1152" w:author="Thomas Duflot" w:date="2024-11-13T22:14:00Z">
                        <w:rPr>
                          <w:rFonts w:ascii="Cambria Math" w:hAnsi="Cambria Math"/>
                          <w:sz w:val="20"/>
                          <w:szCs w:val="20"/>
                          <w:lang w:val="en-US"/>
                        </w:rPr>
                        <m:t>tot</m:t>
                      </w:ins>
                    </m:r>
                  </m:sub>
                </m:sSub>
                <m:r>
                  <w:del w:id="1153" w:author="Thomas Duflot" w:date="2024-11-13T22:14:00Z">
                    <w:rPr>
                      <w:rFonts w:ascii="Cambria Math" w:hAnsi="Cambria Math"/>
                      <w:sz w:val="20"/>
                      <w:szCs w:val="20"/>
                      <w:lang w:val="en-US"/>
                    </w:rPr>
                    <m:t>CEFt</m:t>
                  </w:del>
                </m:r>
              </m:oMath>
            </m:oMathPara>
          </w:p>
        </w:tc>
        <w:tc>
          <w:tcPr>
            <w:tcW w:w="1162" w:type="pct"/>
            <w:tcBorders>
              <w:top w:val="single" w:sz="4" w:space="0" w:color="auto"/>
              <w:bottom w:val="single" w:sz="4" w:space="0" w:color="auto"/>
            </w:tcBorders>
            <w:vAlign w:val="center"/>
          </w:tcPr>
          <w:p w14:paraId="647B03ED" w14:textId="77777777" w:rsidR="00AB3E30" w:rsidRPr="00F85D08" w:rsidRDefault="00AB3E30" w:rsidP="00813A05">
            <w:pPr>
              <w:jc w:val="center"/>
              <w:rPr>
                <w:sz w:val="20"/>
                <w:szCs w:val="20"/>
                <w:lang w:val="en-US"/>
              </w:rPr>
            </w:pPr>
          </w:p>
        </w:tc>
        <w:tc>
          <w:tcPr>
            <w:tcW w:w="468" w:type="pct"/>
            <w:tcBorders>
              <w:top w:val="single" w:sz="4" w:space="0" w:color="auto"/>
              <w:bottom w:val="single" w:sz="4" w:space="0" w:color="auto"/>
            </w:tcBorders>
            <w:vAlign w:val="center"/>
          </w:tcPr>
          <w:p w14:paraId="5E529574" w14:textId="7BBC7DB8" w:rsidR="00AB3E30" w:rsidRPr="00F85D08" w:rsidRDefault="00AB3E30" w:rsidP="00996066">
            <w:pPr>
              <w:jc w:val="center"/>
              <w:rPr>
                <w:sz w:val="20"/>
                <w:szCs w:val="20"/>
                <w:lang w:val="en-US"/>
              </w:rPr>
            </w:pPr>
            <w:r w:rsidRPr="00F85D08">
              <w:rPr>
                <w:sz w:val="20"/>
                <w:szCs w:val="20"/>
                <w:lang w:val="en-US"/>
              </w:rPr>
              <w:t>Ulldemolins et al</w:t>
            </w:r>
            <w:r>
              <w:rPr>
                <w:sz w:val="20"/>
                <w:szCs w:val="20"/>
                <w:lang w:val="en-US"/>
              </w:rPr>
              <w:fldChar w:fldCharType="begin"/>
            </w:r>
            <w:r w:rsidR="00073B83">
              <w:rPr>
                <w:sz w:val="20"/>
                <w:szCs w:val="20"/>
                <w:lang w:val="en-US"/>
              </w:rPr>
              <w:instrText xml:space="preserve"> ADDIN ZOTERO_ITEM CSL_CITATION {"citationID":"zgCoGjbQ","properties":{"formattedCitation":"(28)","plainCitation":"(28)","noteIndex":0},"citationItems":[{"id":"yg2Cy3EW/PCy781HA","uris":["http://zotero.org/users/6270923/items/A5W42V7A"],"itemData":{"id":965,"type":"article-journal","abstract":"PURPOSE: Ceftriaxone total and unbound pharmacokinetics (PK) can be altered in critically ill patients with septic shock and hypoalbuminemia receiving continuous veno-venous hemodiafiltration (CVVHDF). The objective of this study was to determine the dosing strategy of ceftriaxone that maximizes the probability of maintaining the concentration above the MIC of the susceptible bacteria (≤2 mg/L by the EUCAST) for a 100% of the dosing interval (100% ƒuT&gt;MIC).\nMETHODS: In a prospective PK study in the intensive care units of two tertiary Spanish hospitals, six timed blood samples were collected per patient; for each sample, ceftriaxone total and unbound concentrations were measured using a liquid chromatography coupled to tandem mass spectrometry method. Population PK analysis and Monte-Carlo simulations were performed using NONMEMv.7.3®.\nRESULTS: We enrolled 8 critically ill patients that met the inclusion criteria (47 blood samples). Median age (range) was 70 years (47-85), weight 72.5 kg (40-95), albumin concentration 24.2 g/L (22-34), APACHE II score at admission 26 (17-36), and SOFA score on the day of study 12 (9-15). The unbound fraction (ƒu) of ceftriaxone was 44%, and total CL was 1.27 L/h, 25-30% higher than the CL reported in septic critically ill patients not receiving renal replacement therapies, and dependent on albumin concentration and weight. Despite this increment in ƒu and CL, Monte-Carlo simulations showed that a dose of 1 g once-daily ceftriaxone is sufficient to achieve a 100% ƒuT&gt;MIC for MICs ≤2 mg/L for any range of weight and albumin concentration.\nCONCLUSION: Once-daily 1 g ceftriaxone provides optimal exposure in critically ill patients with septic shock and hypoalbuminemia receiving CVVHDF.","container-title":"European Journal of Clinical Pharmacology","DOI":"10.1007/s00228-021-03100-5","ISSN":"1432-1041","issue":"8","journalAbbreviation":"Eur J Clin Pharmacol","language":"eng","note":"PMID: 33559708","page":"1169-1180","source":"PubMed","title":"Once-daily 1 g ceftriaxone optimizes exposure in patients with septic shock and hypoalbuminemia receiving continuous veno-venous hemodiafiltration","volume":"77","author":[{"family":"Ulldemolins","given":"Marta"},{"family":"Bastida","given":"Carla"},{"family":"Llauradó-Serra","given":"Mireia"},{"family":"Csajka","given":"Chantal"},{"family":"Rodríguez","given":"Alejandro"},{"family":"Badia","given":"Joan Ramon"},{"family":"Martín-Loeches","given":"Ignacio"},{"family":"Soy","given":"Dolors"}],"issued":{"date-parts":[["2021",8]]}}}],"schema":"https://github.com/citation-style-language/schema/raw/master/csl-citation.json"} </w:instrText>
            </w:r>
            <w:r>
              <w:rPr>
                <w:sz w:val="20"/>
                <w:szCs w:val="20"/>
                <w:lang w:val="en-US"/>
              </w:rPr>
              <w:fldChar w:fldCharType="separate"/>
            </w:r>
            <w:r w:rsidR="00073B83" w:rsidRPr="00073B83">
              <w:rPr>
                <w:rFonts w:ascii="Calibri" w:hAnsi="Calibri" w:cs="Calibri"/>
                <w:sz w:val="20"/>
              </w:rPr>
              <w:t>(28)</w:t>
            </w:r>
            <w:r>
              <w:rPr>
                <w:sz w:val="20"/>
                <w:szCs w:val="20"/>
                <w:lang w:val="en-US"/>
              </w:rPr>
              <w:fldChar w:fldCharType="end"/>
            </w:r>
          </w:p>
        </w:tc>
      </w:tr>
      <w:tr w:rsidR="00AB3E30" w:rsidRPr="00F85D08" w14:paraId="26C09431" w14:textId="77777777" w:rsidTr="00813A05">
        <w:tc>
          <w:tcPr>
            <w:tcW w:w="298" w:type="pct"/>
            <w:tcBorders>
              <w:top w:val="single" w:sz="4" w:space="0" w:color="auto"/>
              <w:bottom w:val="single" w:sz="4" w:space="0" w:color="auto"/>
            </w:tcBorders>
            <w:vAlign w:val="center"/>
          </w:tcPr>
          <w:p w14:paraId="275711DC" w14:textId="77777777" w:rsidR="00AB3E30" w:rsidRPr="00F85D08" w:rsidRDefault="00AB3E30" w:rsidP="00813A05">
            <w:pPr>
              <w:jc w:val="center"/>
              <w:rPr>
                <w:b/>
                <w:sz w:val="20"/>
                <w:szCs w:val="20"/>
                <w:lang w:val="en-US"/>
              </w:rPr>
            </w:pPr>
            <w:r w:rsidRPr="00F85D08">
              <w:rPr>
                <w:b/>
                <w:sz w:val="20"/>
                <w:szCs w:val="20"/>
                <w:lang w:val="en-US"/>
              </w:rPr>
              <w:t>H</w:t>
            </w:r>
          </w:p>
        </w:tc>
        <w:tc>
          <w:tcPr>
            <w:tcW w:w="1057" w:type="pct"/>
            <w:tcBorders>
              <w:top w:val="single" w:sz="4" w:space="0" w:color="auto"/>
              <w:bottom w:val="single" w:sz="4" w:space="0" w:color="auto"/>
            </w:tcBorders>
            <w:vAlign w:val="center"/>
          </w:tcPr>
          <w:p w14:paraId="5254FC4A" w14:textId="0A887703" w:rsidR="00AB3E30" w:rsidRPr="00F85D08" w:rsidRDefault="00AB3E30" w:rsidP="00813A05">
            <w:pPr>
              <w:jc w:val="center"/>
              <w:rPr>
                <w:sz w:val="20"/>
                <w:szCs w:val="20"/>
                <w:lang w:val="en-US"/>
              </w:rPr>
            </w:pPr>
            <w:r w:rsidRPr="00F85D08">
              <w:rPr>
                <w:sz w:val="20"/>
                <w:szCs w:val="20"/>
                <w:lang w:val="en-US"/>
              </w:rPr>
              <w:t xml:space="preserve">Critically ill adults with augmented clearence (N=33 patients, 259 samples for </w:t>
            </w:r>
            <w:ins w:id="1154" w:author="Thomas Duflot" w:date="2024-11-13T22:09:00Z">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ins>
            <w:del w:id="1155" w:author="Thomas Duflot" w:date="2024-11-13T22:09:00Z">
              <w:r w:rsidRPr="00F85D08" w:rsidDel="00011113">
                <w:rPr>
                  <w:sz w:val="20"/>
                  <w:szCs w:val="20"/>
                  <w:lang w:val="en-US"/>
                </w:rPr>
                <w:delText xml:space="preserve">CEFt </w:delText>
              </w:r>
            </w:del>
            <w:r w:rsidRPr="00F85D08">
              <w:rPr>
                <w:sz w:val="20"/>
                <w:szCs w:val="20"/>
                <w:lang w:val="en-US"/>
              </w:rPr>
              <w:t>and 76 for CEF</w:t>
            </w:r>
            <w:r w:rsidRPr="00011113">
              <w:rPr>
                <w:sz w:val="20"/>
                <w:szCs w:val="20"/>
                <w:vertAlign w:val="subscript"/>
                <w:lang w:val="en-US"/>
                <w:rPrChange w:id="1156" w:author="Thomas Duflot" w:date="2024-11-13T22:09:00Z">
                  <w:rPr>
                    <w:sz w:val="20"/>
                    <w:szCs w:val="20"/>
                    <w:lang w:val="en-US"/>
                  </w:rPr>
                </w:rPrChange>
              </w:rPr>
              <w:t>u</w:t>
            </w:r>
            <w:r w:rsidRPr="00F85D08">
              <w:rPr>
                <w:sz w:val="20"/>
                <w:szCs w:val="20"/>
                <w:lang w:val="en-US"/>
              </w:rPr>
              <w:t>)</w:t>
            </w:r>
          </w:p>
        </w:tc>
        <w:tc>
          <w:tcPr>
            <w:tcW w:w="279" w:type="pct"/>
            <w:tcBorders>
              <w:top w:val="single" w:sz="4" w:space="0" w:color="auto"/>
              <w:bottom w:val="single" w:sz="4" w:space="0" w:color="auto"/>
            </w:tcBorders>
            <w:vAlign w:val="center"/>
          </w:tcPr>
          <w:p w14:paraId="215F74C8" w14:textId="77777777" w:rsidR="00AB3E30" w:rsidRPr="00F85D08" w:rsidRDefault="00AB3E30" w:rsidP="00813A05">
            <w:pPr>
              <w:jc w:val="center"/>
              <w:rPr>
                <w:sz w:val="20"/>
                <w:szCs w:val="20"/>
                <w:lang w:val="en-US"/>
              </w:rPr>
            </w:pPr>
            <w:r w:rsidRPr="00F85D08">
              <w:rPr>
                <w:sz w:val="20"/>
                <w:szCs w:val="20"/>
                <w:lang w:val="en-US"/>
              </w:rPr>
              <w:t>ED</w:t>
            </w:r>
          </w:p>
        </w:tc>
        <w:tc>
          <w:tcPr>
            <w:tcW w:w="1736" w:type="pct"/>
            <w:tcBorders>
              <w:top w:val="single" w:sz="4" w:space="0" w:color="auto"/>
              <w:bottom w:val="single" w:sz="4" w:space="0" w:color="auto"/>
            </w:tcBorders>
            <w:vAlign w:val="center"/>
          </w:tcPr>
          <w:p w14:paraId="660FE496" w14:textId="7326CADA" w:rsidR="00AB3E30" w:rsidRPr="00F85D08" w:rsidRDefault="00011113" w:rsidP="00813A05">
            <w:pPr>
              <w:jc w:val="center"/>
              <w:rPr>
                <w:sz w:val="20"/>
                <w:szCs w:val="20"/>
                <w:lang w:val="en-US"/>
              </w:rPr>
            </w:pPr>
            <m:oMathPara>
              <m:oMath>
                <m:r>
                  <w:ins w:id="1157" w:author="Thomas Duflot" w:date="2024-11-13T22:14:00Z">
                    <w:rPr>
                      <w:rFonts w:ascii="Cambria Math" w:hAnsi="Cambria Math"/>
                      <w:sz w:val="20"/>
                      <w:szCs w:val="20"/>
                      <w:lang w:val="en-US"/>
                    </w:rPr>
                    <m:t>CE</m:t>
                  </w:ins>
                </m:r>
                <m:sSub>
                  <m:sSubPr>
                    <m:ctrlPr>
                      <w:ins w:id="1158" w:author="Thomas Duflot" w:date="2024-11-13T22:14:00Z">
                        <w:rPr>
                          <w:rFonts w:ascii="Cambria Math" w:hAnsi="Cambria Math"/>
                          <w:i/>
                          <w:sz w:val="20"/>
                          <w:szCs w:val="20"/>
                          <w:lang w:val="en-US"/>
                        </w:rPr>
                      </w:ins>
                    </m:ctrlPr>
                  </m:sSubPr>
                  <m:e>
                    <m:r>
                      <w:ins w:id="1159" w:author="Thomas Duflot" w:date="2024-11-13T22:14:00Z">
                        <w:rPr>
                          <w:rFonts w:ascii="Cambria Math" w:hAnsi="Cambria Math"/>
                          <w:sz w:val="20"/>
                          <w:szCs w:val="20"/>
                          <w:lang w:val="en-US"/>
                        </w:rPr>
                        <m:t>F</m:t>
                      </w:ins>
                    </m:r>
                  </m:e>
                  <m:sub>
                    <m:r>
                      <w:ins w:id="1160" w:author="Thomas Duflot" w:date="2024-11-13T22:14:00Z">
                        <w:rPr>
                          <w:rFonts w:ascii="Cambria Math" w:hAnsi="Cambria Math"/>
                          <w:sz w:val="20"/>
                          <w:szCs w:val="20"/>
                          <w:lang w:val="en-US"/>
                        </w:rPr>
                        <m:t>tot</m:t>
                      </w:ins>
                    </m:r>
                  </m:sub>
                </m:sSub>
                <m:r>
                  <w:del w:id="1161" w:author="Thomas Duflot" w:date="2024-11-13T22:14:00Z">
                    <w:rPr>
                      <w:rFonts w:ascii="Cambria Math" w:hAnsi="Cambria Math"/>
                      <w:sz w:val="20"/>
                      <w:szCs w:val="20"/>
                      <w:lang w:val="en-US"/>
                    </w:rPr>
                    <m:t>CEFt</m:t>
                  </w:del>
                </m:r>
                <m:r>
                  <w:rPr>
                    <w:rFonts w:ascii="Cambria Math" w:hAnsi="Cambria Math"/>
                    <w:sz w:val="20"/>
                    <w:szCs w:val="20"/>
                    <w:lang w:val="en-US"/>
                  </w:rPr>
                  <m:t>=CE</m:t>
                </m:r>
                <m:sSub>
                  <m:sSubPr>
                    <m:ctrlPr>
                      <w:ins w:id="1162" w:author="Thomas Duflot" w:date="2024-11-13T22:14: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m:t>
                </m:r>
                <m:f>
                  <m:fPr>
                    <m:ctrlPr>
                      <w:ins w:id="1163" w:author="DUFLOT, Thomas" w:date="2024-07-03T10:21:00Z">
                        <w:rPr>
                          <w:rFonts w:ascii="Cambria Math" w:hAnsi="Cambria Math"/>
                          <w:i/>
                          <w:sz w:val="20"/>
                          <w:szCs w:val="20"/>
                          <w:lang w:val="en-US"/>
                        </w:rPr>
                      </w:ins>
                    </m:ctrlPr>
                  </m:fPr>
                  <m:num>
                    <m:r>
                      <w:rPr>
                        <w:rFonts w:ascii="Cambria Math" w:hAnsi="Cambria Math"/>
                        <w:sz w:val="20"/>
                        <w:szCs w:val="20"/>
                        <w:lang w:val="en-US"/>
                      </w:rPr>
                      <m:t>CE</m:t>
                    </m:r>
                    <m:sSub>
                      <m:sSubPr>
                        <m:ctrlPr>
                          <w:ins w:id="1164" w:author="Thomas Duflot" w:date="2024-11-13T22:14: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×n×ALB</m:t>
                    </m:r>
                  </m:num>
                  <m:den>
                    <m:r>
                      <w:rPr>
                        <w:rFonts w:ascii="Cambria Math" w:hAnsi="Cambria Math"/>
                        <w:sz w:val="20"/>
                        <w:szCs w:val="20"/>
                        <w:lang w:val="en-US"/>
                      </w:rPr>
                      <m:t>CE</m:t>
                    </m:r>
                    <m:sSub>
                      <m:sSubPr>
                        <m:ctrlPr>
                          <w:ins w:id="1165" w:author="Thomas Duflot" w:date="2024-11-13T22:14: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0AC136B9" w14:textId="77777777" w:rsidR="00AB3E30" w:rsidRPr="00F85D08" w:rsidRDefault="00AB3E30" w:rsidP="00813A05">
            <w:pPr>
              <w:jc w:val="center"/>
              <w:rPr>
                <w:rFonts w:eastAsiaTheme="minorEastAsia"/>
                <w:sz w:val="20"/>
                <w:szCs w:val="20"/>
                <w:lang w:val="en-US"/>
              </w:rPr>
            </w:pPr>
            <m:oMathPara>
              <m:oMath>
                <m:r>
                  <w:rPr>
                    <w:rFonts w:ascii="Cambria Math" w:hAnsi="Cambria Math"/>
                    <w:sz w:val="20"/>
                    <w:szCs w:val="20"/>
                    <w:lang w:val="en-US"/>
                  </w:rPr>
                  <m:t>n=0.771</m:t>
                </m:r>
              </m:oMath>
            </m:oMathPara>
          </w:p>
          <w:p w14:paraId="315CFDB9" w14:textId="77777777" w:rsidR="00AB3E30" w:rsidRPr="00F85D08" w:rsidRDefault="00AB3E30" w:rsidP="00813A05">
            <w:pPr>
              <w:jc w:val="center"/>
              <w:rPr>
                <w:sz w:val="20"/>
                <w:szCs w:val="20"/>
                <w:lang w:val="en-US"/>
              </w:rPr>
            </w:pPr>
            <m:oMath>
              <m:r>
                <w:rPr>
                  <w:rFonts w:ascii="Cambria Math" w:hAnsi="Cambria Math"/>
                  <w:sz w:val="20"/>
                  <w:szCs w:val="20"/>
                  <w:lang w:val="en-US"/>
                </w:rPr>
                <m:t>Kd=0.053</m:t>
              </m:r>
            </m:oMath>
            <w:r w:rsidRPr="00F85D08">
              <w:rPr>
                <w:rFonts w:eastAsiaTheme="minorEastAsia"/>
                <w:sz w:val="20"/>
                <w:szCs w:val="20"/>
                <w:lang w:val="en-US"/>
              </w:rPr>
              <w:t xml:space="preserve"> mM</w:t>
            </w:r>
          </w:p>
        </w:tc>
        <w:tc>
          <w:tcPr>
            <w:tcW w:w="468" w:type="pct"/>
            <w:tcBorders>
              <w:top w:val="single" w:sz="4" w:space="0" w:color="auto"/>
              <w:bottom w:val="single" w:sz="4" w:space="0" w:color="auto"/>
            </w:tcBorders>
            <w:vAlign w:val="center"/>
          </w:tcPr>
          <w:p w14:paraId="577E639E" w14:textId="41B605FB" w:rsidR="00AB3E30" w:rsidRPr="00F85D08" w:rsidRDefault="00AB3E30" w:rsidP="00996066">
            <w:pPr>
              <w:jc w:val="center"/>
              <w:rPr>
                <w:sz w:val="20"/>
                <w:szCs w:val="20"/>
                <w:lang w:val="en-US"/>
              </w:rPr>
            </w:pPr>
            <w:r w:rsidRPr="00F85D08">
              <w:rPr>
                <w:sz w:val="20"/>
                <w:szCs w:val="20"/>
                <w:lang w:val="en-US"/>
              </w:rPr>
              <w:t>Dreesen et al</w:t>
            </w:r>
            <w:r>
              <w:rPr>
                <w:sz w:val="20"/>
                <w:szCs w:val="20"/>
                <w:lang w:val="en-US"/>
              </w:rPr>
              <w:fldChar w:fldCharType="begin"/>
            </w:r>
            <w:r w:rsidR="00073B83">
              <w:rPr>
                <w:sz w:val="20"/>
                <w:szCs w:val="20"/>
                <w:lang w:val="en-US"/>
              </w:rPr>
              <w:instrText xml:space="preserve"> ADDIN ZOTERO_ITEM CSL_CITATION {"citationID":"SPsJ9mz8","properties":{"formattedCitation":"(26)","plainCitation":"(26)","noteIndex":0},"citationItems":[{"id":"yg2Cy3EW/O8X7eukN","uris":["http://zotero.org/users/6270923/items/Z6V278G7"],"itemData":{"id":603,"type":"article-journal","abstract":"OBJECTIVES: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instrText>
            </w:r>
            <w:r>
              <w:rPr>
                <w:sz w:val="20"/>
                <w:szCs w:val="20"/>
                <w:lang w:val="en-US"/>
              </w:rPr>
              <w:fldChar w:fldCharType="separate"/>
            </w:r>
            <w:r w:rsidR="00073B83" w:rsidRPr="00073B83">
              <w:rPr>
                <w:rFonts w:ascii="Calibri" w:hAnsi="Calibri" w:cs="Calibri"/>
                <w:sz w:val="20"/>
              </w:rPr>
              <w:t>(26)</w:t>
            </w:r>
            <w:r>
              <w:rPr>
                <w:sz w:val="20"/>
                <w:szCs w:val="20"/>
                <w:lang w:val="en-US"/>
              </w:rPr>
              <w:fldChar w:fldCharType="end"/>
            </w:r>
          </w:p>
        </w:tc>
      </w:tr>
      <w:tr w:rsidR="00AB3E30" w:rsidRPr="00F85D08" w14:paraId="66C67AEB" w14:textId="77777777" w:rsidTr="00813A05">
        <w:tc>
          <w:tcPr>
            <w:tcW w:w="298" w:type="pct"/>
            <w:tcBorders>
              <w:top w:val="single" w:sz="4" w:space="0" w:color="auto"/>
              <w:bottom w:val="single" w:sz="4" w:space="0" w:color="auto"/>
            </w:tcBorders>
            <w:vAlign w:val="center"/>
          </w:tcPr>
          <w:p w14:paraId="4501F5F1" w14:textId="77777777" w:rsidR="00AB3E30" w:rsidRPr="00F85D08" w:rsidRDefault="00AB3E30" w:rsidP="00813A05">
            <w:pPr>
              <w:jc w:val="center"/>
              <w:rPr>
                <w:b/>
                <w:sz w:val="20"/>
                <w:szCs w:val="20"/>
                <w:lang w:val="en-US"/>
              </w:rPr>
            </w:pPr>
            <w:r w:rsidRPr="00F85D08">
              <w:rPr>
                <w:b/>
                <w:sz w:val="20"/>
                <w:szCs w:val="20"/>
                <w:lang w:val="en-US"/>
              </w:rPr>
              <w:t>I</w:t>
            </w:r>
          </w:p>
        </w:tc>
        <w:tc>
          <w:tcPr>
            <w:tcW w:w="1057" w:type="pct"/>
            <w:tcBorders>
              <w:top w:val="single" w:sz="4" w:space="0" w:color="auto"/>
              <w:bottom w:val="single" w:sz="4" w:space="0" w:color="auto"/>
            </w:tcBorders>
            <w:vAlign w:val="center"/>
          </w:tcPr>
          <w:p w14:paraId="7744E5BB" w14:textId="71F16347" w:rsidR="00AB3E30" w:rsidRPr="00F85D08" w:rsidRDefault="00AB3E30" w:rsidP="00813A05">
            <w:pPr>
              <w:jc w:val="center"/>
              <w:rPr>
                <w:sz w:val="20"/>
                <w:szCs w:val="20"/>
                <w:lang w:val="en-US"/>
              </w:rPr>
            </w:pPr>
            <w:r w:rsidRPr="00F85D08">
              <w:rPr>
                <w:sz w:val="20"/>
                <w:szCs w:val="20"/>
                <w:lang w:val="en-US"/>
              </w:rPr>
              <w:t xml:space="preserve">Critically ill adults (N=36 patients, 267 samples for </w:t>
            </w:r>
            <w:ins w:id="1166" w:author="Thomas Duflot" w:date="2024-11-13T22:09:00Z">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ins>
            <w:del w:id="1167" w:author="Thomas Duflot" w:date="2024-11-13T22:09:00Z">
              <w:r w:rsidRPr="00F85D08" w:rsidDel="00011113">
                <w:rPr>
                  <w:sz w:val="20"/>
                  <w:szCs w:val="20"/>
                  <w:lang w:val="en-US"/>
                </w:rPr>
                <w:delText xml:space="preserve">CEFt </w:delText>
              </w:r>
            </w:del>
            <w:r w:rsidRPr="00F85D08">
              <w:rPr>
                <w:sz w:val="20"/>
                <w:szCs w:val="20"/>
                <w:lang w:val="en-US"/>
              </w:rPr>
              <w:t>and 207 samples for CEF</w:t>
            </w:r>
            <w:r w:rsidRPr="00011113">
              <w:rPr>
                <w:sz w:val="20"/>
                <w:szCs w:val="20"/>
                <w:vertAlign w:val="subscript"/>
                <w:lang w:val="en-US"/>
                <w:rPrChange w:id="1168" w:author="Thomas Duflot" w:date="2024-11-13T22:09:00Z">
                  <w:rPr>
                    <w:sz w:val="20"/>
                    <w:szCs w:val="20"/>
                    <w:lang w:val="en-US"/>
                  </w:rPr>
                </w:rPrChange>
              </w:rPr>
              <w:t>u</w:t>
            </w:r>
            <w:r w:rsidRPr="00F85D08">
              <w:rPr>
                <w:sz w:val="20"/>
                <w:szCs w:val="20"/>
                <w:lang w:val="en-US"/>
              </w:rPr>
              <w:t>)</w:t>
            </w:r>
          </w:p>
        </w:tc>
        <w:tc>
          <w:tcPr>
            <w:tcW w:w="279" w:type="pct"/>
            <w:tcBorders>
              <w:top w:val="single" w:sz="4" w:space="0" w:color="auto"/>
              <w:bottom w:val="single" w:sz="4" w:space="0" w:color="auto"/>
            </w:tcBorders>
            <w:vAlign w:val="center"/>
          </w:tcPr>
          <w:p w14:paraId="292E2634"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6A7C68B0" w14:textId="1D6DB187" w:rsidR="00AB3E30" w:rsidRPr="00F85D08" w:rsidRDefault="00011113" w:rsidP="00813A05">
            <w:pPr>
              <w:jc w:val="center"/>
              <w:rPr>
                <w:sz w:val="20"/>
                <w:szCs w:val="20"/>
                <w:lang w:val="en-US"/>
              </w:rPr>
            </w:pPr>
            <m:oMathPara>
              <m:oMath>
                <m:r>
                  <w:ins w:id="1169" w:author="Thomas Duflot" w:date="2024-11-13T22:14:00Z">
                    <w:rPr>
                      <w:rFonts w:ascii="Cambria Math" w:hAnsi="Cambria Math"/>
                      <w:sz w:val="20"/>
                      <w:szCs w:val="20"/>
                      <w:lang w:val="en-US"/>
                    </w:rPr>
                    <m:t>CE</m:t>
                  </w:ins>
                </m:r>
                <m:sSub>
                  <m:sSubPr>
                    <m:ctrlPr>
                      <w:ins w:id="1170" w:author="Thomas Duflot" w:date="2024-11-13T22:14:00Z">
                        <w:rPr>
                          <w:rFonts w:ascii="Cambria Math" w:hAnsi="Cambria Math"/>
                          <w:i/>
                          <w:sz w:val="20"/>
                          <w:szCs w:val="20"/>
                          <w:lang w:val="en-US"/>
                        </w:rPr>
                      </w:ins>
                    </m:ctrlPr>
                  </m:sSubPr>
                  <m:e>
                    <m:r>
                      <w:ins w:id="1171" w:author="Thomas Duflot" w:date="2024-11-13T22:14:00Z">
                        <w:rPr>
                          <w:rFonts w:ascii="Cambria Math" w:hAnsi="Cambria Math"/>
                          <w:sz w:val="20"/>
                          <w:szCs w:val="20"/>
                          <w:lang w:val="en-US"/>
                        </w:rPr>
                        <m:t>F</m:t>
                      </w:ins>
                    </m:r>
                  </m:e>
                  <m:sub>
                    <m:r>
                      <w:ins w:id="1172" w:author="Thomas Duflot" w:date="2024-11-13T22:14:00Z">
                        <w:rPr>
                          <w:rFonts w:ascii="Cambria Math" w:hAnsi="Cambria Math"/>
                          <w:sz w:val="20"/>
                          <w:szCs w:val="20"/>
                          <w:lang w:val="en-US"/>
                        </w:rPr>
                        <m:t>tot</m:t>
                      </w:ins>
                    </m:r>
                  </m:sub>
                </m:sSub>
                <m:r>
                  <w:del w:id="1173" w:author="Thomas Duflot" w:date="2024-11-13T22:14:00Z">
                    <w:rPr>
                      <w:rFonts w:ascii="Cambria Math" w:hAnsi="Cambria Math"/>
                      <w:sz w:val="20"/>
                      <w:szCs w:val="20"/>
                      <w:lang w:val="en-US"/>
                    </w:rPr>
                    <m:t>CEFt</m:t>
                  </w:del>
                </m:r>
                <m:r>
                  <w:rPr>
                    <w:rFonts w:ascii="Cambria Math" w:hAnsi="Cambria Math"/>
                    <w:sz w:val="20"/>
                    <w:szCs w:val="20"/>
                    <w:lang w:val="en-US"/>
                  </w:rPr>
                  <m:t>=CE</m:t>
                </m:r>
                <m:sSub>
                  <m:sSubPr>
                    <m:ctrlPr>
                      <w:ins w:id="1174" w:author="Thomas Duflot" w:date="2024-11-13T22:14: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m:t>
                </m:r>
                <m:f>
                  <m:fPr>
                    <m:ctrlPr>
                      <w:ins w:id="1175" w:author="DUFLOT, Thomas" w:date="2024-07-03T10:21:00Z">
                        <w:rPr>
                          <w:rFonts w:ascii="Cambria Math" w:hAnsi="Cambria Math"/>
                          <w:i/>
                          <w:sz w:val="20"/>
                          <w:szCs w:val="20"/>
                          <w:lang w:val="en-US"/>
                        </w:rPr>
                      </w:ins>
                    </m:ctrlPr>
                  </m:fPr>
                  <m:num>
                    <m:r>
                      <w:rPr>
                        <w:rFonts w:ascii="Cambria Math" w:hAnsi="Cambria Math"/>
                        <w:sz w:val="20"/>
                        <w:szCs w:val="20"/>
                        <w:lang w:val="en-US"/>
                      </w:rPr>
                      <m:t>CE</m:t>
                    </m:r>
                    <m:sSub>
                      <m:sSubPr>
                        <m:ctrlPr>
                          <w:ins w:id="1176" w:author="Thomas Duflot" w:date="2024-11-13T22:14: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ins w:id="1177" w:author="Thomas Duflot" w:date="2024-11-13T22:14:00Z">
                            <w:rPr>
                              <w:rFonts w:ascii="Cambria Math" w:hAnsi="Cambria Math"/>
                              <w:i/>
                              <w:sz w:val="20"/>
                              <w:szCs w:val="20"/>
                              <w:lang w:val="en-US"/>
                            </w:rPr>
                          </w:ins>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41C912EF"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Bmax=ALB×0.82×8.34×1000</m:t>
              </m:r>
            </m:oMath>
            <w:r w:rsidRPr="00F85D08">
              <w:rPr>
                <w:rFonts w:eastAsiaTheme="minorEastAsia"/>
                <w:sz w:val="20"/>
                <w:szCs w:val="20"/>
                <w:lang w:val="en-US"/>
              </w:rPr>
              <w:t xml:space="preserve"> mg/L</w:t>
            </w:r>
          </w:p>
          <w:p w14:paraId="59E84359" w14:textId="77777777" w:rsidR="00AB3E30" w:rsidRPr="00F85D08" w:rsidRDefault="00AB3E30" w:rsidP="00813A05">
            <w:pPr>
              <w:jc w:val="center"/>
              <w:rPr>
                <w:sz w:val="20"/>
                <w:szCs w:val="20"/>
                <w:lang w:val="en-US"/>
              </w:rPr>
            </w:pPr>
            <m:oMath>
              <m:r>
                <w:rPr>
                  <w:rFonts w:ascii="Cambria Math" w:hAnsi="Cambria Math"/>
                  <w:sz w:val="20"/>
                  <w:szCs w:val="20"/>
                  <w:lang w:val="en-US"/>
                </w:rPr>
                <m:t>Kd=</m:t>
              </m:r>
              <m:f>
                <m:fPr>
                  <m:ctrlPr>
                    <w:ins w:id="1178" w:author="DUFLOT, Thomas" w:date="2024-07-03T10:21:00Z">
                      <w:rPr>
                        <w:rFonts w:ascii="Cambria Math" w:hAnsi="Cambria Math"/>
                        <w:i/>
                        <w:sz w:val="20"/>
                        <w:szCs w:val="20"/>
                        <w:lang w:val="en-US"/>
                      </w:rPr>
                    </w:ins>
                  </m:ctrlPr>
                </m:fPr>
                <m:num>
                  <m:sSub>
                    <m:sSubPr>
                      <m:ctrlPr>
                        <w:ins w:id="1179" w:author="DUFLOT, Thomas" w:date="2024-07-03T10:21:00Z">
                          <w:rPr>
                            <w:rFonts w:ascii="Cambria Math" w:hAnsi="Cambria Math"/>
                            <w:i/>
                            <w:sz w:val="20"/>
                            <w:szCs w:val="20"/>
                            <w:lang w:val="en-US"/>
                          </w:rPr>
                        </w:ins>
                      </m:ctrlPr>
                    </m:sSubPr>
                    <m:e>
                      <m:r>
                        <w:rPr>
                          <w:rFonts w:ascii="Cambria Math" w:hAnsi="Cambria Math"/>
                          <w:sz w:val="20"/>
                          <w:szCs w:val="20"/>
                          <w:lang w:val="en-US"/>
                        </w:rPr>
                        <m:t>K</m:t>
                      </m:r>
                    </m:e>
                    <m:sub>
                      <m:r>
                        <w:rPr>
                          <w:rFonts w:ascii="Cambria Math" w:hAnsi="Cambria Math"/>
                          <w:sz w:val="20"/>
                          <w:szCs w:val="20"/>
                          <w:lang w:val="en-US"/>
                        </w:rPr>
                        <m:t>off</m:t>
                      </m:r>
                    </m:sub>
                  </m:sSub>
                </m:num>
                <m:den>
                  <m:sSub>
                    <m:sSubPr>
                      <m:ctrlPr>
                        <w:ins w:id="1180" w:author="DUFLOT, Thomas" w:date="2024-07-03T10:21:00Z">
                          <w:rPr>
                            <w:rFonts w:ascii="Cambria Math" w:hAnsi="Cambria Math"/>
                            <w:i/>
                            <w:sz w:val="20"/>
                            <w:szCs w:val="20"/>
                            <w:lang w:val="en-US"/>
                          </w:rPr>
                        </w:ins>
                      </m:ctrlPr>
                    </m:sSubPr>
                    <m:e>
                      <m:r>
                        <w:rPr>
                          <w:rFonts w:ascii="Cambria Math" w:hAnsi="Cambria Math"/>
                          <w:sz w:val="20"/>
                          <w:szCs w:val="20"/>
                          <w:lang w:val="en-US"/>
                        </w:rPr>
                        <m:t>K</m:t>
                      </m:r>
                    </m:e>
                    <m:sub>
                      <m:r>
                        <w:rPr>
                          <w:rFonts w:ascii="Cambria Math" w:hAnsi="Cambria Math"/>
                          <w:sz w:val="20"/>
                          <w:szCs w:val="20"/>
                          <w:lang w:val="en-US"/>
                        </w:rPr>
                        <m:t>on</m:t>
                      </m:r>
                    </m:sub>
                  </m:sSub>
                </m:den>
              </m:f>
              <m:r>
                <w:rPr>
                  <w:rFonts w:ascii="Cambria Math" w:hAnsi="Cambria Math"/>
                  <w:sz w:val="20"/>
                  <w:szCs w:val="20"/>
                  <w:lang w:val="en-US"/>
                </w:rPr>
                <m:t>=</m:t>
              </m:r>
              <m:f>
                <m:fPr>
                  <m:ctrlPr>
                    <w:ins w:id="1181" w:author="DUFLOT, Thomas" w:date="2024-07-03T10:21:00Z">
                      <w:rPr>
                        <w:rFonts w:ascii="Cambria Math" w:hAnsi="Cambria Math"/>
                        <w:i/>
                        <w:sz w:val="20"/>
                        <w:szCs w:val="20"/>
                        <w:lang w:val="en-US"/>
                      </w:rPr>
                    </w:ins>
                  </m:ctrlPr>
                </m:fPr>
                <m:num>
                  <m:r>
                    <w:rPr>
                      <w:rFonts w:ascii="Cambria Math" w:hAnsi="Cambria Math"/>
                      <w:sz w:val="20"/>
                      <w:szCs w:val="20"/>
                      <w:lang w:val="en-US"/>
                    </w:rPr>
                    <m:t>18537</m:t>
                  </m:r>
                </m:num>
                <m:den>
                  <m:r>
                    <w:rPr>
                      <w:rFonts w:ascii="Cambria Math" w:hAnsi="Cambria Math"/>
                      <w:sz w:val="20"/>
                      <w:szCs w:val="20"/>
                      <w:lang w:val="en-US"/>
                    </w:rPr>
                    <m:t>1290</m:t>
                  </m:r>
                </m:den>
              </m:f>
              <m:r>
                <w:rPr>
                  <w:rFonts w:ascii="Cambria Math" w:eastAsiaTheme="minorEastAsia" w:hAnsi="Cambria Math"/>
                  <w:sz w:val="20"/>
                  <w:szCs w:val="20"/>
                  <w:lang w:val="en-US"/>
                </w:rPr>
                <m:t>=14.37</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3E6C9615" w14:textId="4EE2F42D" w:rsidR="00AB3E30" w:rsidRPr="00F85D08" w:rsidRDefault="00AB3E30" w:rsidP="00996066">
            <w:pPr>
              <w:jc w:val="center"/>
              <w:rPr>
                <w:sz w:val="20"/>
                <w:szCs w:val="20"/>
              </w:rPr>
            </w:pPr>
            <w:r w:rsidRPr="00F85D08">
              <w:rPr>
                <w:sz w:val="20"/>
                <w:szCs w:val="20"/>
              </w:rPr>
              <w:t>Heffernan et al</w:t>
            </w:r>
            <w:r>
              <w:rPr>
                <w:sz w:val="20"/>
                <w:szCs w:val="20"/>
              </w:rPr>
              <w:fldChar w:fldCharType="begin"/>
            </w:r>
            <w:r w:rsidR="00073B83">
              <w:rPr>
                <w:sz w:val="20"/>
                <w:szCs w:val="20"/>
              </w:rPr>
              <w:instrText xml:space="preserve"> ADDIN ZOTERO_ITEM CSL_CITATION {"citationID":"YK4twn34","properties":{"formattedCitation":"(24)","plainCitation":"(24)","noteIndex":0},"citationItems":[{"id":"yg2Cy3EW/j1BQbfgp","uris":["http://zotero.org/users/6270923/items/3TX8ZP5J"],"itemData":{"id":592,"type":"article-journal","abstract":"PURPOSE: Unbound ceftriaxone pharmacokinetics in adult patients have been poorly characterised. The objective of this study is to determine the ceftriaxone dose that achieves an unbound trough concentration ≥ 0.5 mg/L in &gt; 90% of adult patients receiving once-daily dosing presenting to the emergency department (ED) with sepsis.\nMETHODS: We performed a prospective single-centre pharmacokinetic study. A single unbound plasma ceftriaxone concentration was obtained from each patient using blood collected as part of routine clinical practice within the first dosing interval. Samples were analysed using a validated ultra-high pressure liquid chromatography method. Population pharmacokinetic analysis and Monte Carlo simulations (n = 1000) were performed using Pmetrics for R.\nRESULTS: A ceftriaxone concentration obtained throughout the first dosing interval was available for fifty adult patients meeting sepsis criteria. Using this concentration time-curve data, a pharmacokinetic model was developed with acceptable predictive performance per the visual predictive check. Simulations show that a 1-g once-daily dose is unlikely to achieve the minimum therapeutic ceftriaxone exposure in &gt; 90% patients with a creatinine clearance ≥ 60 mL/min. However, a 2-g once-daily dose will provide a therapeutic exposure for target pathogens infecting patients with a creatinine clearance ≤ 140 mL/min.\nCONCLUSIONS: Ceftriaxone administered as a 1-g once-daily dose is unlikely to achieve a therapeutic exposure in &gt; 90% of patients presenting to the ED with sepsis. Increasing the ceftriaxone dose to 2 g once daily will likely achieve the desired exposure against target pathogens. Future clinical trials are required to determine any potential clinical benefit of optimised ceftriaxone dosing.","container-title":"European Journal of Clinical Pharmacology","DOI":"10.1007/s00228-020-03001-z","ISSN":"1432-1041","issue":"2","journalAbbreviation":"Eur J Clin Pharmacol","language":"eng","note":"PMID: 32974748","page":"207-214","source":"PubMed","title":"Ceftriaxone dosing in patients admitted from the emergency department with sepsis","volume":"77","author":[{"family":"Heffernan","given":"Aaron J."},{"family":"Curran","given":"Rebecca A."},{"family":"Denny","given":"Kerina J."},{"family":"Sime","given":"Fekade B."},{"family":"Stanford","given":"Claire L."},{"family":"McWhinney","given":"Brett"},{"family":"Ungerer","given":"Jacobus"},{"family":"Roberts","given":"Jason A."},{"family":"Lipman","given":"Jeffrey"}],"issued":{"date-parts":[["2021",2]]}}}],"schema":"https://github.com/citation-style-language/schema/raw/master/csl-citation.json"} </w:instrText>
            </w:r>
            <w:r>
              <w:rPr>
                <w:sz w:val="20"/>
                <w:szCs w:val="20"/>
              </w:rPr>
              <w:fldChar w:fldCharType="separate"/>
            </w:r>
            <w:r w:rsidR="00073B83" w:rsidRPr="00073B83">
              <w:rPr>
                <w:rFonts w:ascii="Calibri" w:hAnsi="Calibri" w:cs="Calibri"/>
                <w:sz w:val="20"/>
              </w:rPr>
              <w:t>(24)</w:t>
            </w:r>
            <w:r>
              <w:rPr>
                <w:sz w:val="20"/>
                <w:szCs w:val="20"/>
              </w:rPr>
              <w:fldChar w:fldCharType="end"/>
            </w:r>
          </w:p>
        </w:tc>
      </w:tr>
    </w:tbl>
    <w:p w14:paraId="269087D0" w14:textId="5B7515DB" w:rsidR="001B138D" w:rsidRPr="00AB3E30" w:rsidRDefault="00AB3E30" w:rsidP="00AB3E30">
      <w:pPr>
        <w:spacing w:line="240" w:lineRule="auto"/>
        <w:rPr>
          <w:bCs/>
        </w:rPr>
      </w:pPr>
      <w:r w:rsidRPr="00AB3E30">
        <w:rPr>
          <w:bCs/>
        </w:rPr>
        <w:t xml:space="preserve">ALB: Albuminemia, Bmax: Maximum binding capacity , </w:t>
      </w:r>
      <w:ins w:id="1182" w:author="Thomas Duflot" w:date="2024-11-13T22:10:00Z">
        <w:r w:rsidR="00011113" w:rsidRPr="00F85D08">
          <w:rPr>
            <w:sz w:val="20"/>
            <w:szCs w:val="20"/>
            <w:lang w:val="en-US"/>
          </w:rPr>
          <w:t>CEF</w:t>
        </w:r>
        <w:r w:rsidR="00011113" w:rsidRPr="008035F0">
          <w:rPr>
            <w:sz w:val="20"/>
            <w:szCs w:val="20"/>
            <w:vertAlign w:val="subscript"/>
            <w:lang w:val="en-US"/>
          </w:rPr>
          <w:t>tot</w:t>
        </w:r>
        <w:r w:rsidR="00011113" w:rsidRPr="00AB3E30" w:rsidDel="00011113">
          <w:rPr>
            <w:bCs/>
          </w:rPr>
          <w:t xml:space="preserve"> </w:t>
        </w:r>
      </w:ins>
      <w:del w:id="1183" w:author="Thomas Duflot" w:date="2024-11-13T22:10:00Z">
        <w:r w:rsidRPr="00AB3E30" w:rsidDel="00011113">
          <w:rPr>
            <w:bCs/>
          </w:rPr>
          <w:delText>CEFt</w:delText>
        </w:r>
      </w:del>
      <w:r w:rsidRPr="00AB3E30">
        <w:rPr>
          <w:bCs/>
        </w:rPr>
        <w:t>: Total ceftriaxone, CEF</w:t>
      </w:r>
      <w:r w:rsidRPr="00011113">
        <w:rPr>
          <w:bCs/>
          <w:vertAlign w:val="subscript"/>
          <w:rPrChange w:id="1184" w:author="Thomas Duflot" w:date="2024-11-13T22:10:00Z">
            <w:rPr>
              <w:bCs/>
            </w:rPr>
          </w:rPrChange>
        </w:rPr>
        <w:t>u</w:t>
      </w:r>
      <w:r w:rsidRPr="00AB3E30">
        <w:rPr>
          <w:bCs/>
        </w:rPr>
        <w:t xml:space="preserve">: Unbound Ceftriaxone, ED: Equilibrium dialysis, fu: fraction unbound, </w:t>
      </w:r>
      <w:r w:rsidR="00AC246F" w:rsidRPr="00AB3E30">
        <w:rPr>
          <w:bCs/>
        </w:rPr>
        <w:t>Kd: Dissociation constant</w:t>
      </w:r>
      <w:r w:rsidR="00AC246F">
        <w:rPr>
          <w:bCs/>
        </w:rPr>
        <w:t>, Koff: Dissociation rate constant, Kon: Association rate constant,</w:t>
      </w:r>
      <w:r w:rsidRPr="00AB3E30">
        <w:rPr>
          <w:bCs/>
        </w:rPr>
        <w:t xml:space="preserve"> UF: Ultrafiltration</w:t>
      </w:r>
      <w:r w:rsidR="00AC246F">
        <w:rPr>
          <w:bCs/>
        </w:rPr>
        <w:t>.</w:t>
      </w:r>
    </w:p>
    <w:p w14:paraId="7EB8D324" w14:textId="138906BD" w:rsidR="00AB3E30" w:rsidRPr="00AB3E30" w:rsidRDefault="00AB3E30" w:rsidP="008F0A59">
      <w:pPr>
        <w:spacing w:line="480" w:lineRule="auto"/>
        <w:rPr>
          <w:b/>
          <w:bCs/>
        </w:rPr>
      </w:pPr>
    </w:p>
    <w:p w14:paraId="0AD4417A" w14:textId="77777777" w:rsidR="00AB3E30" w:rsidRPr="00AB3E30" w:rsidRDefault="00AB3E30" w:rsidP="008F0A59">
      <w:pPr>
        <w:spacing w:line="480" w:lineRule="auto"/>
        <w:rPr>
          <w:b/>
          <w:bCs/>
        </w:rPr>
        <w:sectPr w:rsidR="00AB3E30" w:rsidRPr="00AB3E30" w:rsidSect="003F5C74">
          <w:pgSz w:w="16838" w:h="11906" w:orient="landscape"/>
          <w:pgMar w:top="1134" w:right="1134" w:bottom="1134" w:left="1134" w:header="709" w:footer="709" w:gutter="0"/>
          <w:lnNumType w:countBy="1" w:restart="continuous"/>
          <w:cols w:space="708"/>
          <w:docGrid w:linePitch="360"/>
          <w:sectPrChange w:id="1185" w:author="Thomas Duflot" w:date="2024-11-14T11:06:00Z">
            <w:sectPr w:rsidR="00AB3E30" w:rsidRPr="00AB3E30" w:rsidSect="003F5C74">
              <w:pgMar w:top="1134" w:right="1134" w:bottom="1134" w:left="1134" w:header="709" w:footer="709" w:gutter="0"/>
              <w:lnNumType w:countBy="0" w:restart="newPage"/>
            </w:sectPr>
          </w:sectPrChange>
        </w:sectPr>
      </w:pPr>
    </w:p>
    <w:p w14:paraId="3079E854" w14:textId="1A58248C" w:rsidR="00C8759F" w:rsidRPr="002877CB" w:rsidRDefault="00C8759F" w:rsidP="002877CB">
      <w:pPr>
        <w:spacing w:after="120" w:line="360" w:lineRule="auto"/>
        <w:rPr>
          <w:b/>
          <w:bCs/>
          <w:lang w:val="en-US"/>
        </w:rPr>
      </w:pPr>
      <w:r w:rsidRPr="002877CB">
        <w:rPr>
          <w:b/>
          <w:bCs/>
          <w:lang w:val="en-US"/>
        </w:rPr>
        <w:t>TABLE 2</w:t>
      </w:r>
      <w:r w:rsidR="00F85D08" w:rsidRPr="002877CB">
        <w:rPr>
          <w:b/>
          <w:bCs/>
          <w:lang w:val="en-US"/>
        </w:rPr>
        <w:t>:</w:t>
      </w:r>
      <w:r w:rsidRPr="002877CB">
        <w:rPr>
          <w:b/>
          <w:bCs/>
          <w:lang w:val="en-US"/>
        </w:rPr>
        <w:t xml:space="preserve"> </w:t>
      </w:r>
      <w:r w:rsidRPr="002877CB">
        <w:rPr>
          <w:bCs/>
          <w:lang w:val="en-US"/>
        </w:rPr>
        <w:t xml:space="preserve">Total ceftriaxone thresholds for a MIC of 1 mg/L in case of normal albumin </w:t>
      </w:r>
      <w:del w:id="1186" w:author="Thomas Duflot" w:date="2024-11-13T18:27:00Z">
        <w:r w:rsidRPr="002877CB" w:rsidDel="006955B9">
          <w:rPr>
            <w:bCs/>
            <w:lang w:val="en-US"/>
          </w:rPr>
          <w:delText xml:space="preserve">level </w:delText>
        </w:r>
      </w:del>
      <w:ins w:id="1187" w:author="Thomas Duflot" w:date="2024-11-13T18:27:00Z">
        <w:r w:rsidR="006955B9">
          <w:rPr>
            <w:bCs/>
            <w:lang w:val="en-US"/>
          </w:rPr>
          <w:t>concentration</w:t>
        </w:r>
        <w:r w:rsidR="006955B9" w:rsidRPr="002877CB">
          <w:rPr>
            <w:bCs/>
            <w:lang w:val="en-US"/>
          </w:rPr>
          <w:t xml:space="preserve"> </w:t>
        </w:r>
      </w:ins>
      <w:r w:rsidRPr="002877CB">
        <w:rPr>
          <w:bCs/>
          <w:lang w:val="en-US"/>
        </w:rPr>
        <w:t>(35 g/L) and hypoalbuminemia (20g/L)</w:t>
      </w:r>
      <w:r w:rsidR="002877CB">
        <w:rPr>
          <w:bCs/>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222"/>
        <w:gridCol w:w="1587"/>
        <w:gridCol w:w="1898"/>
        <w:gridCol w:w="230"/>
        <w:gridCol w:w="1929"/>
        <w:gridCol w:w="1898"/>
      </w:tblGrid>
      <w:tr w:rsidR="00241D93" w14:paraId="19F048DC" w14:textId="77777777" w:rsidTr="00241D93">
        <w:tc>
          <w:tcPr>
            <w:tcW w:w="1308" w:type="dxa"/>
            <w:vMerge w:val="restart"/>
            <w:tcBorders>
              <w:top w:val="single" w:sz="4" w:space="0" w:color="auto"/>
              <w:bottom w:val="single" w:sz="4" w:space="0" w:color="auto"/>
            </w:tcBorders>
            <w:shd w:val="clear" w:color="auto" w:fill="D0CECE" w:themeFill="background2" w:themeFillShade="E6"/>
            <w:vAlign w:val="center"/>
          </w:tcPr>
          <w:p w14:paraId="4FD2AD90" w14:textId="77777777" w:rsidR="00241D93" w:rsidRPr="00DB5B17" w:rsidRDefault="00241D93" w:rsidP="00242890">
            <w:pPr>
              <w:spacing w:line="360" w:lineRule="auto"/>
              <w:jc w:val="center"/>
              <w:rPr>
                <w:b/>
                <w:lang w:val="en-US"/>
              </w:rPr>
            </w:pPr>
            <w:r w:rsidRPr="00DB5B17">
              <w:rPr>
                <w:b/>
                <w:lang w:val="en-US"/>
              </w:rPr>
              <w:t>Model</w:t>
            </w:r>
          </w:p>
        </w:tc>
        <w:tc>
          <w:tcPr>
            <w:tcW w:w="222" w:type="dxa"/>
            <w:tcBorders>
              <w:top w:val="single" w:sz="4" w:space="0" w:color="auto"/>
            </w:tcBorders>
            <w:shd w:val="clear" w:color="auto" w:fill="FFFFFF" w:themeFill="background1"/>
          </w:tcPr>
          <w:p w14:paraId="57097A70" w14:textId="77777777" w:rsidR="00241D93" w:rsidRPr="00DB5B17" w:rsidRDefault="00241D93" w:rsidP="00242890">
            <w:pPr>
              <w:spacing w:line="360" w:lineRule="auto"/>
              <w:jc w:val="center"/>
              <w:rPr>
                <w:b/>
                <w:lang w:val="en-US"/>
              </w:rPr>
            </w:pPr>
          </w:p>
        </w:tc>
        <w:tc>
          <w:tcPr>
            <w:tcW w:w="3549" w:type="dxa"/>
            <w:gridSpan w:val="2"/>
            <w:tcBorders>
              <w:top w:val="single" w:sz="4" w:space="0" w:color="auto"/>
              <w:bottom w:val="single" w:sz="4" w:space="0" w:color="auto"/>
            </w:tcBorders>
            <w:shd w:val="clear" w:color="auto" w:fill="D0CECE" w:themeFill="background2" w:themeFillShade="E6"/>
            <w:vAlign w:val="center"/>
          </w:tcPr>
          <w:p w14:paraId="60595F5A" w14:textId="2FFB4EC4" w:rsidR="00241D93" w:rsidRPr="00DB5B17" w:rsidRDefault="00241D93" w:rsidP="00242890">
            <w:pPr>
              <w:spacing w:line="360" w:lineRule="auto"/>
              <w:jc w:val="center"/>
              <w:rPr>
                <w:b/>
                <w:lang w:val="en-US"/>
              </w:rPr>
            </w:pPr>
            <w:r w:rsidRPr="00DB5B17">
              <w:rPr>
                <w:b/>
                <w:lang w:val="en-US"/>
              </w:rPr>
              <w:t>fT &gt; MIC 100%</w:t>
            </w:r>
          </w:p>
        </w:tc>
        <w:tc>
          <w:tcPr>
            <w:tcW w:w="236" w:type="dxa"/>
            <w:tcBorders>
              <w:top w:val="single" w:sz="4" w:space="0" w:color="auto"/>
            </w:tcBorders>
            <w:shd w:val="clear" w:color="auto" w:fill="FFFFFF" w:themeFill="background1"/>
          </w:tcPr>
          <w:p w14:paraId="5FABEB11" w14:textId="77777777" w:rsidR="00241D93" w:rsidRPr="00DB5B17" w:rsidRDefault="00241D93" w:rsidP="00242890">
            <w:pPr>
              <w:spacing w:line="360" w:lineRule="auto"/>
              <w:jc w:val="center"/>
              <w:rPr>
                <w:b/>
                <w:lang w:val="en-US"/>
              </w:rPr>
            </w:pPr>
          </w:p>
        </w:tc>
        <w:tc>
          <w:tcPr>
            <w:tcW w:w="3757" w:type="dxa"/>
            <w:gridSpan w:val="2"/>
            <w:tcBorders>
              <w:top w:val="single" w:sz="4" w:space="0" w:color="auto"/>
              <w:bottom w:val="single" w:sz="4" w:space="0" w:color="auto"/>
            </w:tcBorders>
            <w:shd w:val="clear" w:color="auto" w:fill="D0CECE" w:themeFill="background2" w:themeFillShade="E6"/>
            <w:vAlign w:val="center"/>
          </w:tcPr>
          <w:p w14:paraId="6165D02D" w14:textId="77777777" w:rsidR="00241D93" w:rsidRPr="00DB5B17" w:rsidRDefault="00241D93" w:rsidP="00242890">
            <w:pPr>
              <w:spacing w:line="360" w:lineRule="auto"/>
              <w:jc w:val="center"/>
              <w:rPr>
                <w:b/>
                <w:lang w:val="en-US"/>
              </w:rPr>
            </w:pPr>
            <w:r w:rsidRPr="00DB5B17">
              <w:rPr>
                <w:b/>
                <w:lang w:val="en-US"/>
              </w:rPr>
              <w:t>fT &gt; 4 x MIC 100%</w:t>
            </w:r>
          </w:p>
        </w:tc>
      </w:tr>
      <w:tr w:rsidR="00241D93" w14:paraId="240335B6" w14:textId="77777777" w:rsidTr="00241D93">
        <w:tc>
          <w:tcPr>
            <w:tcW w:w="1308" w:type="dxa"/>
            <w:vMerge/>
            <w:tcBorders>
              <w:top w:val="single" w:sz="4" w:space="0" w:color="auto"/>
              <w:bottom w:val="single" w:sz="4" w:space="0" w:color="auto"/>
            </w:tcBorders>
            <w:shd w:val="clear" w:color="auto" w:fill="D0CECE" w:themeFill="background2" w:themeFillShade="E6"/>
            <w:vAlign w:val="center"/>
          </w:tcPr>
          <w:p w14:paraId="3227D2B9" w14:textId="77777777" w:rsidR="00241D93" w:rsidRPr="00DB5B17" w:rsidRDefault="00241D93" w:rsidP="00242890">
            <w:pPr>
              <w:spacing w:line="360" w:lineRule="auto"/>
              <w:jc w:val="center"/>
              <w:rPr>
                <w:b/>
                <w:lang w:val="en-US"/>
              </w:rPr>
            </w:pPr>
          </w:p>
        </w:tc>
        <w:tc>
          <w:tcPr>
            <w:tcW w:w="222" w:type="dxa"/>
            <w:tcBorders>
              <w:bottom w:val="single" w:sz="4" w:space="0" w:color="auto"/>
            </w:tcBorders>
            <w:shd w:val="clear" w:color="auto" w:fill="FFFFFF" w:themeFill="background1"/>
          </w:tcPr>
          <w:p w14:paraId="35823B94" w14:textId="77777777" w:rsidR="00241D93" w:rsidRPr="00DB5B17" w:rsidRDefault="00241D93" w:rsidP="00242890">
            <w:pPr>
              <w:spacing w:line="360" w:lineRule="auto"/>
              <w:jc w:val="center"/>
              <w:rPr>
                <w:b/>
                <w:lang w:val="en-US"/>
              </w:rPr>
            </w:pPr>
          </w:p>
        </w:tc>
        <w:tc>
          <w:tcPr>
            <w:tcW w:w="1651" w:type="dxa"/>
            <w:tcBorders>
              <w:top w:val="single" w:sz="4" w:space="0" w:color="auto"/>
              <w:bottom w:val="single" w:sz="4" w:space="0" w:color="auto"/>
            </w:tcBorders>
            <w:shd w:val="clear" w:color="auto" w:fill="D0CECE" w:themeFill="background2" w:themeFillShade="E6"/>
            <w:vAlign w:val="center"/>
          </w:tcPr>
          <w:p w14:paraId="3CCBE2E4" w14:textId="32E1867C" w:rsidR="00241D93" w:rsidRPr="00DB5B17" w:rsidRDefault="00241D93">
            <w:pPr>
              <w:spacing w:line="360" w:lineRule="auto"/>
              <w:jc w:val="center"/>
              <w:rPr>
                <w:b/>
                <w:lang w:val="en-US"/>
              </w:rPr>
            </w:pPr>
            <w:r w:rsidRPr="00DB5B17">
              <w:rPr>
                <w:b/>
                <w:lang w:val="en-US"/>
              </w:rPr>
              <w:t xml:space="preserve">Normal albumin </w:t>
            </w:r>
            <w:del w:id="1188" w:author="Thomas Duflot" w:date="2024-11-13T18:27:00Z">
              <w:r w:rsidRPr="00DB5B17" w:rsidDel="006955B9">
                <w:rPr>
                  <w:b/>
                  <w:lang w:val="en-US"/>
                </w:rPr>
                <w:delText xml:space="preserve">level </w:delText>
              </w:r>
            </w:del>
            <w:ins w:id="1189" w:author="Thomas Duflot" w:date="2024-11-13T18:27:00Z">
              <w:r w:rsidR="006955B9">
                <w:rPr>
                  <w:b/>
                  <w:lang w:val="en-US"/>
                </w:rPr>
                <w:t>concentration</w:t>
              </w:r>
              <w:r w:rsidR="006955B9" w:rsidRPr="00DB5B17">
                <w:rPr>
                  <w:b/>
                  <w:lang w:val="en-US"/>
                </w:rPr>
                <w:t xml:space="preserve"> </w:t>
              </w:r>
            </w:ins>
          </w:p>
        </w:tc>
        <w:tc>
          <w:tcPr>
            <w:tcW w:w="1898" w:type="dxa"/>
            <w:tcBorders>
              <w:top w:val="single" w:sz="4" w:space="0" w:color="auto"/>
              <w:bottom w:val="single" w:sz="4" w:space="0" w:color="auto"/>
            </w:tcBorders>
            <w:shd w:val="clear" w:color="auto" w:fill="D0CECE" w:themeFill="background2" w:themeFillShade="E6"/>
            <w:vAlign w:val="center"/>
          </w:tcPr>
          <w:p w14:paraId="74CC1CF1" w14:textId="24D27EE8" w:rsidR="00241D93" w:rsidRPr="00DB5B17" w:rsidRDefault="00241D93" w:rsidP="00242890">
            <w:pPr>
              <w:spacing w:line="360" w:lineRule="auto"/>
              <w:jc w:val="center"/>
              <w:rPr>
                <w:b/>
                <w:lang w:val="en-US"/>
              </w:rPr>
            </w:pPr>
            <w:r w:rsidRPr="00DB5B17">
              <w:rPr>
                <w:b/>
                <w:lang w:val="en-US"/>
              </w:rPr>
              <w:t>Hypoalbuminemia</w:t>
            </w:r>
            <w:ins w:id="1190" w:author="DUFLOT, Thomas" w:date="2024-02-21T10:37:00Z">
              <w:r w:rsidR="00F43940">
                <w:rPr>
                  <w:b/>
                  <w:lang w:val="en-US"/>
                </w:rPr>
                <w:t xml:space="preserve"> (% decr</w:t>
              </w:r>
            </w:ins>
            <w:ins w:id="1191" w:author="DUFLOT, Thomas" w:date="2024-04-08T18:04:00Z">
              <w:r w:rsidR="00BF52F8">
                <w:rPr>
                  <w:b/>
                  <w:lang w:val="en-US"/>
                </w:rPr>
                <w:t>e</w:t>
              </w:r>
            </w:ins>
            <w:ins w:id="1192" w:author="DUFLOT, Thomas" w:date="2024-02-21T10:37:00Z">
              <w:r w:rsidR="00F43940">
                <w:rPr>
                  <w:b/>
                  <w:lang w:val="en-US"/>
                </w:rPr>
                <w:t>ase)</w:t>
              </w:r>
            </w:ins>
            <w:r w:rsidRPr="00DB5B17">
              <w:rPr>
                <w:b/>
                <w:lang w:val="en-US"/>
              </w:rPr>
              <w:t xml:space="preserve"> </w:t>
            </w:r>
          </w:p>
        </w:tc>
        <w:tc>
          <w:tcPr>
            <w:tcW w:w="236" w:type="dxa"/>
            <w:shd w:val="clear" w:color="auto" w:fill="FFFFFF" w:themeFill="background1"/>
          </w:tcPr>
          <w:p w14:paraId="557F3AC4" w14:textId="77777777" w:rsidR="00241D93" w:rsidRPr="00DB5B17" w:rsidRDefault="00241D93" w:rsidP="00242890">
            <w:pPr>
              <w:spacing w:line="360" w:lineRule="auto"/>
              <w:jc w:val="center"/>
              <w:rPr>
                <w:b/>
                <w:lang w:val="en-US"/>
              </w:rPr>
            </w:pPr>
          </w:p>
        </w:tc>
        <w:tc>
          <w:tcPr>
            <w:tcW w:w="1859" w:type="dxa"/>
            <w:tcBorders>
              <w:top w:val="single" w:sz="4" w:space="0" w:color="auto"/>
              <w:bottom w:val="single" w:sz="4" w:space="0" w:color="auto"/>
            </w:tcBorders>
            <w:shd w:val="clear" w:color="auto" w:fill="D0CECE" w:themeFill="background2" w:themeFillShade="E6"/>
            <w:vAlign w:val="center"/>
          </w:tcPr>
          <w:p w14:paraId="0CFE5CBB" w14:textId="0811DF26" w:rsidR="00241D93" w:rsidRPr="00DB5B17" w:rsidRDefault="00241D93">
            <w:pPr>
              <w:spacing w:line="360" w:lineRule="auto"/>
              <w:jc w:val="center"/>
              <w:rPr>
                <w:b/>
                <w:lang w:val="en-US"/>
              </w:rPr>
            </w:pPr>
            <w:r w:rsidRPr="00DB5B17">
              <w:rPr>
                <w:b/>
                <w:lang w:val="en-US"/>
              </w:rPr>
              <w:t xml:space="preserve">Normal albumin </w:t>
            </w:r>
            <w:del w:id="1193" w:author="Thomas Duflot" w:date="2024-11-13T18:27:00Z">
              <w:r w:rsidRPr="00DB5B17" w:rsidDel="006955B9">
                <w:rPr>
                  <w:b/>
                  <w:lang w:val="en-US"/>
                </w:rPr>
                <w:delText>level</w:delText>
              </w:r>
            </w:del>
            <w:ins w:id="1194" w:author="Thomas Duflot" w:date="2024-11-13T18:27:00Z">
              <w:r w:rsidR="006955B9">
                <w:rPr>
                  <w:b/>
                  <w:lang w:val="en-US"/>
                </w:rPr>
                <w:t>concentration</w:t>
              </w:r>
            </w:ins>
          </w:p>
        </w:tc>
        <w:tc>
          <w:tcPr>
            <w:tcW w:w="1898" w:type="dxa"/>
            <w:tcBorders>
              <w:top w:val="single" w:sz="4" w:space="0" w:color="auto"/>
              <w:bottom w:val="single" w:sz="4" w:space="0" w:color="auto"/>
            </w:tcBorders>
            <w:shd w:val="clear" w:color="auto" w:fill="D0CECE" w:themeFill="background2" w:themeFillShade="E6"/>
            <w:vAlign w:val="center"/>
          </w:tcPr>
          <w:p w14:paraId="15381826" w14:textId="018A5B68" w:rsidR="00241D93" w:rsidRPr="00DB5B17" w:rsidRDefault="00241D93" w:rsidP="00242890">
            <w:pPr>
              <w:spacing w:line="360" w:lineRule="auto"/>
              <w:jc w:val="center"/>
              <w:rPr>
                <w:b/>
                <w:lang w:val="en-US"/>
              </w:rPr>
            </w:pPr>
            <w:r w:rsidRPr="00DB5B17">
              <w:rPr>
                <w:b/>
                <w:lang w:val="en-US"/>
              </w:rPr>
              <w:t>Hypoalbuminemia</w:t>
            </w:r>
            <w:ins w:id="1195" w:author="DUFLOT, Thomas" w:date="2024-02-21T10:37:00Z">
              <w:r w:rsidR="00F43940">
                <w:rPr>
                  <w:b/>
                  <w:lang w:val="en-US"/>
                </w:rPr>
                <w:t xml:space="preserve"> (% decrease)</w:t>
              </w:r>
            </w:ins>
            <w:r w:rsidRPr="00DB5B17">
              <w:rPr>
                <w:b/>
                <w:lang w:val="en-US"/>
              </w:rPr>
              <w:t xml:space="preserve"> </w:t>
            </w:r>
          </w:p>
        </w:tc>
      </w:tr>
      <w:tr w:rsidR="00241D93" w14:paraId="0631013F" w14:textId="77777777" w:rsidTr="00241D93">
        <w:tc>
          <w:tcPr>
            <w:tcW w:w="1308" w:type="dxa"/>
            <w:tcBorders>
              <w:top w:val="single" w:sz="4" w:space="0" w:color="auto"/>
            </w:tcBorders>
            <w:vAlign w:val="center"/>
          </w:tcPr>
          <w:p w14:paraId="2A303AAB" w14:textId="77777777" w:rsidR="00241D93" w:rsidRPr="00DB5B17" w:rsidRDefault="00241D93" w:rsidP="00242890">
            <w:pPr>
              <w:spacing w:line="360" w:lineRule="auto"/>
              <w:jc w:val="center"/>
              <w:rPr>
                <w:b/>
                <w:lang w:val="en-US"/>
              </w:rPr>
            </w:pPr>
            <w:r w:rsidRPr="00DB5B17">
              <w:rPr>
                <w:b/>
                <w:lang w:val="en-US"/>
              </w:rPr>
              <w:t>Bos</w:t>
            </w:r>
          </w:p>
        </w:tc>
        <w:tc>
          <w:tcPr>
            <w:tcW w:w="222" w:type="dxa"/>
            <w:tcBorders>
              <w:top w:val="single" w:sz="4" w:space="0" w:color="auto"/>
            </w:tcBorders>
            <w:shd w:val="clear" w:color="auto" w:fill="FFFFFF" w:themeFill="background1"/>
          </w:tcPr>
          <w:p w14:paraId="57C82934" w14:textId="77777777" w:rsidR="00241D93" w:rsidRDefault="00241D93" w:rsidP="00242890">
            <w:pPr>
              <w:spacing w:line="360" w:lineRule="auto"/>
              <w:jc w:val="center"/>
              <w:rPr>
                <w:lang w:val="en-US"/>
              </w:rPr>
            </w:pPr>
          </w:p>
        </w:tc>
        <w:tc>
          <w:tcPr>
            <w:tcW w:w="1651" w:type="dxa"/>
            <w:tcBorders>
              <w:top w:val="single" w:sz="4" w:space="0" w:color="auto"/>
            </w:tcBorders>
            <w:vAlign w:val="center"/>
          </w:tcPr>
          <w:p w14:paraId="17478AC4" w14:textId="6034770D" w:rsidR="00241D93" w:rsidRDefault="00241D93" w:rsidP="00242890">
            <w:pPr>
              <w:spacing w:line="360" w:lineRule="auto"/>
              <w:jc w:val="center"/>
              <w:rPr>
                <w:lang w:val="en-US"/>
              </w:rPr>
            </w:pPr>
            <w:r>
              <w:rPr>
                <w:lang w:val="en-US"/>
              </w:rPr>
              <w:t>15.7</w:t>
            </w:r>
          </w:p>
        </w:tc>
        <w:tc>
          <w:tcPr>
            <w:tcW w:w="1898" w:type="dxa"/>
            <w:vAlign w:val="center"/>
          </w:tcPr>
          <w:p w14:paraId="2EA3301C" w14:textId="0ACF470B" w:rsidR="00241D93" w:rsidRDefault="00241D93" w:rsidP="00F43940">
            <w:pPr>
              <w:spacing w:line="360" w:lineRule="auto"/>
              <w:jc w:val="center"/>
              <w:rPr>
                <w:lang w:val="en-US"/>
              </w:rPr>
            </w:pPr>
            <w:r>
              <w:rPr>
                <w:lang w:val="en-US"/>
              </w:rPr>
              <w:t>8.1</w:t>
            </w:r>
            <w:ins w:id="1196" w:author="DUFLOT, Thomas" w:date="2024-02-21T10:34:00Z">
              <w:r w:rsidR="00F43940">
                <w:rPr>
                  <w:lang w:val="en-US"/>
                </w:rPr>
                <w:t xml:space="preserve"> (</w:t>
              </w:r>
            </w:ins>
            <w:ins w:id="1197" w:author="DUFLOT, Thomas" w:date="2024-02-21T10:35:00Z">
              <w:r w:rsidR="00F43940">
                <w:rPr>
                  <w:lang w:val="en-US"/>
                </w:rPr>
                <w:t>-48%)</w:t>
              </w:r>
            </w:ins>
          </w:p>
        </w:tc>
        <w:tc>
          <w:tcPr>
            <w:tcW w:w="236" w:type="dxa"/>
            <w:shd w:val="clear" w:color="auto" w:fill="FFFFFF" w:themeFill="background1"/>
          </w:tcPr>
          <w:p w14:paraId="457970C6" w14:textId="77777777" w:rsidR="00241D93" w:rsidRDefault="00241D93" w:rsidP="00242890">
            <w:pPr>
              <w:spacing w:line="360" w:lineRule="auto"/>
              <w:jc w:val="center"/>
              <w:rPr>
                <w:lang w:val="en-US"/>
              </w:rPr>
            </w:pPr>
          </w:p>
        </w:tc>
        <w:tc>
          <w:tcPr>
            <w:tcW w:w="1859" w:type="dxa"/>
            <w:tcBorders>
              <w:top w:val="single" w:sz="4" w:space="0" w:color="auto"/>
            </w:tcBorders>
            <w:vAlign w:val="center"/>
          </w:tcPr>
          <w:p w14:paraId="5EE82429" w14:textId="77777777" w:rsidR="00241D93" w:rsidRDefault="00241D93" w:rsidP="00242890">
            <w:pPr>
              <w:spacing w:line="360" w:lineRule="auto"/>
              <w:jc w:val="center"/>
              <w:rPr>
                <w:lang w:val="en-US"/>
              </w:rPr>
            </w:pPr>
            <w:r>
              <w:rPr>
                <w:lang w:val="en-US"/>
              </w:rPr>
              <w:t>43.3</w:t>
            </w:r>
          </w:p>
        </w:tc>
        <w:tc>
          <w:tcPr>
            <w:tcW w:w="1898" w:type="dxa"/>
            <w:tcBorders>
              <w:top w:val="single" w:sz="4" w:space="0" w:color="auto"/>
            </w:tcBorders>
            <w:vAlign w:val="center"/>
          </w:tcPr>
          <w:p w14:paraId="0AC016A2" w14:textId="69C7B012" w:rsidR="00241D93" w:rsidRDefault="00241D93" w:rsidP="00242890">
            <w:pPr>
              <w:spacing w:line="360" w:lineRule="auto"/>
              <w:jc w:val="center"/>
              <w:rPr>
                <w:lang w:val="en-US"/>
              </w:rPr>
            </w:pPr>
            <w:r>
              <w:rPr>
                <w:lang w:val="en-US"/>
              </w:rPr>
              <w:t>23.0</w:t>
            </w:r>
            <w:ins w:id="1198" w:author="DUFLOT, Thomas" w:date="2024-02-21T10:35:00Z">
              <w:r w:rsidR="00F43940">
                <w:rPr>
                  <w:lang w:val="en-US"/>
                </w:rPr>
                <w:t xml:space="preserve"> (-46%)</w:t>
              </w:r>
            </w:ins>
          </w:p>
        </w:tc>
      </w:tr>
      <w:tr w:rsidR="00F14D79" w14:paraId="59EC1D8F" w14:textId="77777777" w:rsidTr="00241D93">
        <w:tc>
          <w:tcPr>
            <w:tcW w:w="1308" w:type="dxa"/>
            <w:vAlign w:val="center"/>
          </w:tcPr>
          <w:p w14:paraId="03C48F2F" w14:textId="188DD16F" w:rsidR="00F14D79" w:rsidRPr="00DB5B17" w:rsidRDefault="00F14D79" w:rsidP="00242890">
            <w:pPr>
              <w:spacing w:line="360" w:lineRule="auto"/>
              <w:jc w:val="center"/>
              <w:rPr>
                <w:b/>
                <w:lang w:val="en-US"/>
              </w:rPr>
            </w:pPr>
            <w:r w:rsidRPr="00DB5B17">
              <w:rPr>
                <w:b/>
                <w:lang w:val="en-US"/>
              </w:rPr>
              <w:t>Dreesen</w:t>
            </w:r>
          </w:p>
        </w:tc>
        <w:tc>
          <w:tcPr>
            <w:tcW w:w="222" w:type="dxa"/>
            <w:shd w:val="clear" w:color="auto" w:fill="FFFFFF" w:themeFill="background1"/>
          </w:tcPr>
          <w:p w14:paraId="26B5A916" w14:textId="77777777" w:rsidR="00F14D79" w:rsidRDefault="00F14D79" w:rsidP="00242890">
            <w:pPr>
              <w:spacing w:line="360" w:lineRule="auto"/>
              <w:jc w:val="center"/>
              <w:rPr>
                <w:lang w:val="en-US"/>
              </w:rPr>
            </w:pPr>
          </w:p>
        </w:tc>
        <w:tc>
          <w:tcPr>
            <w:tcW w:w="1651" w:type="dxa"/>
            <w:vAlign w:val="center"/>
          </w:tcPr>
          <w:p w14:paraId="22246E83" w14:textId="13A85C34" w:rsidR="00F14D79" w:rsidRDefault="00F14D79" w:rsidP="00242890">
            <w:pPr>
              <w:spacing w:line="360" w:lineRule="auto"/>
              <w:jc w:val="center"/>
              <w:rPr>
                <w:lang w:val="en-US"/>
              </w:rPr>
            </w:pPr>
            <w:r>
              <w:rPr>
                <w:lang w:val="en-US"/>
              </w:rPr>
              <w:t>8.5</w:t>
            </w:r>
          </w:p>
        </w:tc>
        <w:tc>
          <w:tcPr>
            <w:tcW w:w="1898" w:type="dxa"/>
            <w:vAlign w:val="center"/>
          </w:tcPr>
          <w:p w14:paraId="6AB04FEF" w14:textId="52E39B10" w:rsidR="00F14D79" w:rsidRDefault="00F14D79" w:rsidP="00242890">
            <w:pPr>
              <w:spacing w:line="360" w:lineRule="auto"/>
              <w:jc w:val="center"/>
              <w:rPr>
                <w:lang w:val="en-US"/>
              </w:rPr>
            </w:pPr>
            <w:r>
              <w:rPr>
                <w:lang w:val="en-US"/>
              </w:rPr>
              <w:t>5.3</w:t>
            </w:r>
            <w:ins w:id="1199" w:author="DUFLOT, Thomas" w:date="2024-02-21T10:37:00Z">
              <w:r w:rsidR="00F43940">
                <w:rPr>
                  <w:lang w:val="en-US"/>
                </w:rPr>
                <w:t xml:space="preserve"> (-38%)</w:t>
              </w:r>
            </w:ins>
          </w:p>
        </w:tc>
        <w:tc>
          <w:tcPr>
            <w:tcW w:w="236" w:type="dxa"/>
            <w:shd w:val="clear" w:color="auto" w:fill="FFFFFF" w:themeFill="background1"/>
          </w:tcPr>
          <w:p w14:paraId="08F77472" w14:textId="77777777" w:rsidR="00F14D79" w:rsidRDefault="00F14D79" w:rsidP="00242890">
            <w:pPr>
              <w:spacing w:line="360" w:lineRule="auto"/>
              <w:jc w:val="center"/>
              <w:rPr>
                <w:lang w:val="en-US"/>
              </w:rPr>
            </w:pPr>
          </w:p>
        </w:tc>
        <w:tc>
          <w:tcPr>
            <w:tcW w:w="1859" w:type="dxa"/>
            <w:vAlign w:val="center"/>
          </w:tcPr>
          <w:p w14:paraId="183AED1E" w14:textId="5D7391C4" w:rsidR="00F14D79" w:rsidRDefault="00F14D79" w:rsidP="00242890">
            <w:pPr>
              <w:spacing w:line="360" w:lineRule="auto"/>
              <w:jc w:val="center"/>
              <w:rPr>
                <w:lang w:val="en-US"/>
              </w:rPr>
            </w:pPr>
            <w:r>
              <w:rPr>
                <w:lang w:val="en-US"/>
              </w:rPr>
              <w:t>31.0</w:t>
            </w:r>
          </w:p>
        </w:tc>
        <w:tc>
          <w:tcPr>
            <w:tcW w:w="1898" w:type="dxa"/>
            <w:vAlign w:val="center"/>
          </w:tcPr>
          <w:p w14:paraId="27A7581D" w14:textId="6F5B7086" w:rsidR="00F14D79" w:rsidRDefault="00F14D79" w:rsidP="00242890">
            <w:pPr>
              <w:spacing w:line="360" w:lineRule="auto"/>
              <w:jc w:val="center"/>
              <w:rPr>
                <w:lang w:val="en-US"/>
              </w:rPr>
            </w:pPr>
            <w:r>
              <w:rPr>
                <w:lang w:val="en-US"/>
              </w:rPr>
              <w:t>19.5</w:t>
            </w:r>
            <w:ins w:id="1200" w:author="DUFLOT, Thomas" w:date="2024-02-21T10:37:00Z">
              <w:r w:rsidR="00F43940">
                <w:rPr>
                  <w:lang w:val="en-US"/>
                </w:rPr>
                <w:t xml:space="preserve"> (-37%)</w:t>
              </w:r>
            </w:ins>
          </w:p>
        </w:tc>
      </w:tr>
      <w:tr w:rsidR="00F14D79" w14:paraId="2ACDBB1D" w14:textId="77777777" w:rsidTr="00241D93">
        <w:tc>
          <w:tcPr>
            <w:tcW w:w="1308" w:type="dxa"/>
            <w:vAlign w:val="center"/>
          </w:tcPr>
          <w:p w14:paraId="5E0F0675" w14:textId="46053C5B" w:rsidR="00F14D79" w:rsidRPr="00DB5B17" w:rsidRDefault="00F14D79" w:rsidP="00242890">
            <w:pPr>
              <w:spacing w:line="360" w:lineRule="auto"/>
              <w:jc w:val="center"/>
              <w:rPr>
                <w:b/>
                <w:lang w:val="en-US"/>
              </w:rPr>
            </w:pPr>
            <w:r w:rsidRPr="00DB5B17">
              <w:rPr>
                <w:b/>
                <w:lang w:val="en-US"/>
              </w:rPr>
              <w:t>Gijsen</w:t>
            </w:r>
          </w:p>
        </w:tc>
        <w:tc>
          <w:tcPr>
            <w:tcW w:w="222" w:type="dxa"/>
            <w:shd w:val="clear" w:color="auto" w:fill="FFFFFF" w:themeFill="background1"/>
          </w:tcPr>
          <w:p w14:paraId="0177A554" w14:textId="77777777" w:rsidR="00F14D79" w:rsidRDefault="00F14D79" w:rsidP="00242890">
            <w:pPr>
              <w:spacing w:line="360" w:lineRule="auto"/>
              <w:jc w:val="center"/>
              <w:rPr>
                <w:lang w:val="en-US"/>
              </w:rPr>
            </w:pPr>
          </w:p>
        </w:tc>
        <w:tc>
          <w:tcPr>
            <w:tcW w:w="1651" w:type="dxa"/>
            <w:vAlign w:val="center"/>
          </w:tcPr>
          <w:p w14:paraId="660E2D6D" w14:textId="51E942C1" w:rsidR="00F14D79" w:rsidRDefault="00F14D79" w:rsidP="00242890">
            <w:pPr>
              <w:spacing w:line="360" w:lineRule="auto"/>
              <w:jc w:val="center"/>
              <w:rPr>
                <w:lang w:val="en-US"/>
              </w:rPr>
            </w:pPr>
            <w:r>
              <w:rPr>
                <w:lang w:val="en-US"/>
              </w:rPr>
              <w:t>16.9</w:t>
            </w:r>
          </w:p>
        </w:tc>
        <w:tc>
          <w:tcPr>
            <w:tcW w:w="1898" w:type="dxa"/>
            <w:vAlign w:val="center"/>
          </w:tcPr>
          <w:p w14:paraId="48F1AB5B" w14:textId="0C4BA5DB" w:rsidR="00F14D79" w:rsidRDefault="00F14D79" w:rsidP="00242890">
            <w:pPr>
              <w:spacing w:line="360" w:lineRule="auto"/>
              <w:jc w:val="center"/>
              <w:rPr>
                <w:lang w:val="en-US"/>
              </w:rPr>
            </w:pPr>
            <w:r>
              <w:rPr>
                <w:lang w:val="en-US"/>
              </w:rPr>
              <w:t>9.1</w:t>
            </w:r>
            <w:ins w:id="1201" w:author="DUFLOT, Thomas" w:date="2024-02-21T10:38:00Z">
              <w:r w:rsidR="00F43940">
                <w:rPr>
                  <w:lang w:val="en-US"/>
                </w:rPr>
                <w:t xml:space="preserve"> (-46%)</w:t>
              </w:r>
            </w:ins>
          </w:p>
        </w:tc>
        <w:tc>
          <w:tcPr>
            <w:tcW w:w="236" w:type="dxa"/>
            <w:shd w:val="clear" w:color="auto" w:fill="FFFFFF" w:themeFill="background1"/>
          </w:tcPr>
          <w:p w14:paraId="7A47918E" w14:textId="77777777" w:rsidR="00F14D79" w:rsidRDefault="00F14D79" w:rsidP="00242890">
            <w:pPr>
              <w:spacing w:line="360" w:lineRule="auto"/>
              <w:jc w:val="center"/>
              <w:rPr>
                <w:lang w:val="en-US"/>
              </w:rPr>
            </w:pPr>
          </w:p>
        </w:tc>
        <w:tc>
          <w:tcPr>
            <w:tcW w:w="1859" w:type="dxa"/>
            <w:vAlign w:val="center"/>
          </w:tcPr>
          <w:p w14:paraId="26A7EA13" w14:textId="6FDCAC6C" w:rsidR="00F14D79" w:rsidRDefault="00F14D79" w:rsidP="00242890">
            <w:pPr>
              <w:spacing w:line="360" w:lineRule="auto"/>
              <w:jc w:val="center"/>
              <w:rPr>
                <w:lang w:val="en-US"/>
              </w:rPr>
            </w:pPr>
            <w:r>
              <w:rPr>
                <w:lang w:val="en-US"/>
              </w:rPr>
              <w:t>36.0</w:t>
            </w:r>
          </w:p>
        </w:tc>
        <w:tc>
          <w:tcPr>
            <w:tcW w:w="1898" w:type="dxa"/>
            <w:vAlign w:val="center"/>
          </w:tcPr>
          <w:p w14:paraId="12CBAD8D" w14:textId="2274AF2B" w:rsidR="00F14D79" w:rsidRDefault="00F14D79" w:rsidP="00242890">
            <w:pPr>
              <w:spacing w:line="360" w:lineRule="auto"/>
              <w:jc w:val="center"/>
              <w:rPr>
                <w:lang w:val="en-US"/>
              </w:rPr>
            </w:pPr>
            <w:r>
              <w:rPr>
                <w:lang w:val="en-US"/>
              </w:rPr>
              <w:t>23.3</w:t>
            </w:r>
            <w:ins w:id="1202" w:author="DUFLOT, Thomas" w:date="2024-02-21T10:38:00Z">
              <w:r w:rsidR="00F43940">
                <w:rPr>
                  <w:lang w:val="en-US"/>
                </w:rPr>
                <w:t xml:space="preserve"> (-35%)</w:t>
              </w:r>
            </w:ins>
          </w:p>
        </w:tc>
      </w:tr>
      <w:tr w:rsidR="00F14D79" w14:paraId="70E11CD6" w14:textId="77777777" w:rsidTr="00241D93">
        <w:tc>
          <w:tcPr>
            <w:tcW w:w="1308" w:type="dxa"/>
            <w:vAlign w:val="center"/>
          </w:tcPr>
          <w:p w14:paraId="3B850688" w14:textId="29379937" w:rsidR="00F14D79" w:rsidRPr="00DB5B17" w:rsidRDefault="00F14D79" w:rsidP="00242890">
            <w:pPr>
              <w:spacing w:line="360" w:lineRule="auto"/>
              <w:jc w:val="center"/>
              <w:rPr>
                <w:b/>
                <w:lang w:val="en-US"/>
              </w:rPr>
            </w:pPr>
            <w:r w:rsidRPr="00DB5B17">
              <w:rPr>
                <w:b/>
                <w:lang w:val="en-US"/>
              </w:rPr>
              <w:t>Gregoire</w:t>
            </w:r>
          </w:p>
        </w:tc>
        <w:tc>
          <w:tcPr>
            <w:tcW w:w="222" w:type="dxa"/>
            <w:shd w:val="clear" w:color="auto" w:fill="FFFFFF" w:themeFill="background1"/>
          </w:tcPr>
          <w:p w14:paraId="795860DA" w14:textId="77777777" w:rsidR="00F14D79" w:rsidRDefault="00F14D79" w:rsidP="00242890">
            <w:pPr>
              <w:spacing w:line="360" w:lineRule="auto"/>
              <w:jc w:val="center"/>
              <w:rPr>
                <w:lang w:val="en-US"/>
              </w:rPr>
            </w:pPr>
          </w:p>
        </w:tc>
        <w:tc>
          <w:tcPr>
            <w:tcW w:w="1651" w:type="dxa"/>
            <w:vAlign w:val="center"/>
          </w:tcPr>
          <w:p w14:paraId="4E88760B" w14:textId="54FDACD2" w:rsidR="00F14D79" w:rsidRDefault="00F14D79" w:rsidP="00242890">
            <w:pPr>
              <w:spacing w:line="360" w:lineRule="auto"/>
              <w:jc w:val="center"/>
              <w:rPr>
                <w:lang w:val="en-US"/>
              </w:rPr>
            </w:pPr>
            <w:r>
              <w:rPr>
                <w:lang w:val="en-US"/>
              </w:rPr>
              <w:t>15.1</w:t>
            </w:r>
          </w:p>
        </w:tc>
        <w:tc>
          <w:tcPr>
            <w:tcW w:w="1898" w:type="dxa"/>
            <w:vAlign w:val="center"/>
          </w:tcPr>
          <w:p w14:paraId="64255EBB" w14:textId="178F08EB" w:rsidR="00F14D79" w:rsidRDefault="00F14D79" w:rsidP="00242890">
            <w:pPr>
              <w:spacing w:line="360" w:lineRule="auto"/>
              <w:jc w:val="center"/>
              <w:rPr>
                <w:lang w:val="en-US"/>
              </w:rPr>
            </w:pPr>
            <w:r>
              <w:rPr>
                <w:lang w:val="en-US"/>
              </w:rPr>
              <w:t>15.1</w:t>
            </w:r>
            <w:ins w:id="1203" w:author="DUFLOT, Thomas" w:date="2024-02-21T10:37:00Z">
              <w:r w:rsidR="00F43940">
                <w:rPr>
                  <w:lang w:val="en-US"/>
                </w:rPr>
                <w:t xml:space="preserve"> (0%)</w:t>
              </w:r>
            </w:ins>
          </w:p>
        </w:tc>
        <w:tc>
          <w:tcPr>
            <w:tcW w:w="236" w:type="dxa"/>
            <w:shd w:val="clear" w:color="auto" w:fill="FFFFFF" w:themeFill="background1"/>
          </w:tcPr>
          <w:p w14:paraId="08B02ADE" w14:textId="77777777" w:rsidR="00F14D79" w:rsidRDefault="00F14D79" w:rsidP="00242890">
            <w:pPr>
              <w:spacing w:line="360" w:lineRule="auto"/>
              <w:jc w:val="center"/>
              <w:rPr>
                <w:lang w:val="en-US"/>
              </w:rPr>
            </w:pPr>
          </w:p>
        </w:tc>
        <w:tc>
          <w:tcPr>
            <w:tcW w:w="1859" w:type="dxa"/>
            <w:vAlign w:val="center"/>
          </w:tcPr>
          <w:p w14:paraId="69692E95" w14:textId="644647C1" w:rsidR="00F14D79" w:rsidRDefault="00F14D79" w:rsidP="00242890">
            <w:pPr>
              <w:spacing w:line="360" w:lineRule="auto"/>
              <w:jc w:val="center"/>
              <w:rPr>
                <w:lang w:val="en-US"/>
              </w:rPr>
            </w:pPr>
            <w:r>
              <w:rPr>
                <w:lang w:val="en-US"/>
              </w:rPr>
              <w:t>50.1</w:t>
            </w:r>
          </w:p>
        </w:tc>
        <w:tc>
          <w:tcPr>
            <w:tcW w:w="1898" w:type="dxa"/>
            <w:vAlign w:val="center"/>
          </w:tcPr>
          <w:p w14:paraId="032D0338" w14:textId="725AA0F1" w:rsidR="00F14D79" w:rsidRDefault="00F14D79" w:rsidP="00242890">
            <w:pPr>
              <w:spacing w:line="360" w:lineRule="auto"/>
              <w:jc w:val="center"/>
              <w:rPr>
                <w:lang w:val="en-US"/>
              </w:rPr>
            </w:pPr>
            <w:r>
              <w:rPr>
                <w:lang w:val="en-US"/>
              </w:rPr>
              <w:t>50.1</w:t>
            </w:r>
            <w:ins w:id="1204" w:author="DUFLOT, Thomas" w:date="2024-02-21T10:37:00Z">
              <w:r w:rsidR="00F43940">
                <w:rPr>
                  <w:lang w:val="en-US"/>
                </w:rPr>
                <w:t xml:space="preserve"> (0%)</w:t>
              </w:r>
            </w:ins>
          </w:p>
        </w:tc>
      </w:tr>
      <w:tr w:rsidR="00F14D79" w14:paraId="241BC899" w14:textId="77777777" w:rsidTr="00241D93">
        <w:tc>
          <w:tcPr>
            <w:tcW w:w="1308" w:type="dxa"/>
            <w:vAlign w:val="center"/>
          </w:tcPr>
          <w:p w14:paraId="18AA7B6E" w14:textId="1F33A221" w:rsidR="00F14D79" w:rsidRPr="00DB5B17" w:rsidRDefault="00F14D79" w:rsidP="00CF34E6">
            <w:pPr>
              <w:spacing w:line="360" w:lineRule="auto"/>
              <w:jc w:val="center"/>
              <w:rPr>
                <w:b/>
                <w:lang w:val="en-US"/>
              </w:rPr>
            </w:pPr>
            <w:r w:rsidRPr="00DB5B17">
              <w:rPr>
                <w:b/>
                <w:lang w:val="en-US"/>
              </w:rPr>
              <w:t>Hartman</w:t>
            </w:r>
          </w:p>
        </w:tc>
        <w:tc>
          <w:tcPr>
            <w:tcW w:w="222" w:type="dxa"/>
            <w:shd w:val="clear" w:color="auto" w:fill="FFFFFF" w:themeFill="background1"/>
          </w:tcPr>
          <w:p w14:paraId="5F4DF19E" w14:textId="77777777" w:rsidR="00F14D79" w:rsidRDefault="00F14D79" w:rsidP="00242890">
            <w:pPr>
              <w:spacing w:line="360" w:lineRule="auto"/>
              <w:jc w:val="center"/>
              <w:rPr>
                <w:lang w:val="en-US"/>
              </w:rPr>
            </w:pPr>
          </w:p>
        </w:tc>
        <w:tc>
          <w:tcPr>
            <w:tcW w:w="1651" w:type="dxa"/>
            <w:vAlign w:val="center"/>
          </w:tcPr>
          <w:p w14:paraId="4C3B1F40" w14:textId="1C80A30D" w:rsidR="00F14D79" w:rsidRDefault="00F14D79" w:rsidP="00242890">
            <w:pPr>
              <w:spacing w:line="360" w:lineRule="auto"/>
              <w:jc w:val="center"/>
              <w:rPr>
                <w:lang w:val="en-US"/>
              </w:rPr>
            </w:pPr>
            <w:r>
              <w:rPr>
                <w:lang w:val="en-US"/>
              </w:rPr>
              <w:t>10.3</w:t>
            </w:r>
          </w:p>
        </w:tc>
        <w:tc>
          <w:tcPr>
            <w:tcW w:w="1898" w:type="dxa"/>
            <w:vAlign w:val="center"/>
          </w:tcPr>
          <w:p w14:paraId="132AC6D3" w14:textId="5C9862EB" w:rsidR="00F14D79" w:rsidRDefault="00F14D79" w:rsidP="00242890">
            <w:pPr>
              <w:spacing w:line="360" w:lineRule="auto"/>
              <w:jc w:val="center"/>
              <w:rPr>
                <w:lang w:val="en-US"/>
              </w:rPr>
            </w:pPr>
            <w:r>
              <w:rPr>
                <w:lang w:val="en-US"/>
              </w:rPr>
              <w:t>6.3</w:t>
            </w:r>
            <w:ins w:id="1205" w:author="DUFLOT, Thomas" w:date="2024-02-21T10:39:00Z">
              <w:r w:rsidR="00F43940">
                <w:rPr>
                  <w:lang w:val="en-US"/>
                </w:rPr>
                <w:t xml:space="preserve"> (-39%)</w:t>
              </w:r>
            </w:ins>
          </w:p>
        </w:tc>
        <w:tc>
          <w:tcPr>
            <w:tcW w:w="236" w:type="dxa"/>
            <w:shd w:val="clear" w:color="auto" w:fill="FFFFFF" w:themeFill="background1"/>
          </w:tcPr>
          <w:p w14:paraId="6B1A47B2" w14:textId="77777777" w:rsidR="00F14D79" w:rsidRDefault="00F14D79" w:rsidP="00242890">
            <w:pPr>
              <w:spacing w:line="360" w:lineRule="auto"/>
              <w:jc w:val="center"/>
              <w:rPr>
                <w:lang w:val="en-US"/>
              </w:rPr>
            </w:pPr>
          </w:p>
        </w:tc>
        <w:tc>
          <w:tcPr>
            <w:tcW w:w="1859" w:type="dxa"/>
            <w:vAlign w:val="center"/>
          </w:tcPr>
          <w:p w14:paraId="6A3D5699" w14:textId="1367536F" w:rsidR="00F14D79" w:rsidRDefault="00F14D79" w:rsidP="00242890">
            <w:pPr>
              <w:spacing w:line="360" w:lineRule="auto"/>
              <w:jc w:val="center"/>
              <w:rPr>
                <w:lang w:val="en-US"/>
              </w:rPr>
            </w:pPr>
            <w:r>
              <w:rPr>
                <w:lang w:val="en-US"/>
              </w:rPr>
              <w:t>37.8</w:t>
            </w:r>
          </w:p>
        </w:tc>
        <w:tc>
          <w:tcPr>
            <w:tcW w:w="1898" w:type="dxa"/>
            <w:vAlign w:val="center"/>
          </w:tcPr>
          <w:p w14:paraId="4E300AD1" w14:textId="69AE7B2E" w:rsidR="00F14D79" w:rsidRDefault="00F14D79" w:rsidP="00242890">
            <w:pPr>
              <w:spacing w:line="360" w:lineRule="auto"/>
              <w:jc w:val="center"/>
              <w:rPr>
                <w:lang w:val="en-US"/>
              </w:rPr>
            </w:pPr>
            <w:r>
              <w:rPr>
                <w:lang w:val="en-US"/>
              </w:rPr>
              <w:t>23.3</w:t>
            </w:r>
            <w:ins w:id="1206" w:author="DUFLOT, Thomas" w:date="2024-02-21T10:39:00Z">
              <w:r w:rsidR="00F43940">
                <w:rPr>
                  <w:lang w:val="en-US"/>
                </w:rPr>
                <w:t xml:space="preserve"> (-38%)</w:t>
              </w:r>
            </w:ins>
          </w:p>
        </w:tc>
      </w:tr>
      <w:tr w:rsidR="00F14D79" w14:paraId="62B06D0B" w14:textId="77777777" w:rsidTr="00241D93">
        <w:tc>
          <w:tcPr>
            <w:tcW w:w="1308" w:type="dxa"/>
            <w:vAlign w:val="center"/>
          </w:tcPr>
          <w:p w14:paraId="114056F0" w14:textId="18094D8A" w:rsidR="00F14D79" w:rsidRPr="00DB5B17" w:rsidRDefault="00F14D79" w:rsidP="00242890">
            <w:pPr>
              <w:spacing w:line="360" w:lineRule="auto"/>
              <w:jc w:val="center"/>
              <w:rPr>
                <w:b/>
                <w:lang w:val="en-US"/>
              </w:rPr>
            </w:pPr>
            <w:r w:rsidRPr="00DB5B17">
              <w:rPr>
                <w:b/>
                <w:lang w:val="en-US"/>
              </w:rPr>
              <w:t>Heffernan</w:t>
            </w:r>
          </w:p>
        </w:tc>
        <w:tc>
          <w:tcPr>
            <w:tcW w:w="222" w:type="dxa"/>
            <w:shd w:val="clear" w:color="auto" w:fill="FFFFFF" w:themeFill="background1"/>
          </w:tcPr>
          <w:p w14:paraId="6C53F9BF" w14:textId="77777777" w:rsidR="00F14D79" w:rsidRDefault="00F14D79" w:rsidP="00242890">
            <w:pPr>
              <w:spacing w:line="360" w:lineRule="auto"/>
              <w:jc w:val="center"/>
              <w:rPr>
                <w:lang w:val="en-US"/>
              </w:rPr>
            </w:pPr>
          </w:p>
        </w:tc>
        <w:tc>
          <w:tcPr>
            <w:tcW w:w="1651" w:type="dxa"/>
            <w:vAlign w:val="center"/>
          </w:tcPr>
          <w:p w14:paraId="6CA0F5F1" w14:textId="37F06F97" w:rsidR="00F14D79" w:rsidRDefault="00F14D79" w:rsidP="00242890">
            <w:pPr>
              <w:spacing w:line="360" w:lineRule="auto"/>
              <w:jc w:val="center"/>
              <w:rPr>
                <w:lang w:val="en-US"/>
              </w:rPr>
            </w:pPr>
            <w:r>
              <w:rPr>
                <w:lang w:val="en-US"/>
              </w:rPr>
              <w:t>16.6</w:t>
            </w:r>
          </w:p>
        </w:tc>
        <w:tc>
          <w:tcPr>
            <w:tcW w:w="1898" w:type="dxa"/>
            <w:vAlign w:val="center"/>
          </w:tcPr>
          <w:p w14:paraId="76080B92" w14:textId="38F818A9" w:rsidR="00F14D79" w:rsidRDefault="00F14D79" w:rsidP="00242890">
            <w:pPr>
              <w:spacing w:line="360" w:lineRule="auto"/>
              <w:jc w:val="center"/>
              <w:rPr>
                <w:lang w:val="en-US"/>
              </w:rPr>
            </w:pPr>
            <w:r>
              <w:rPr>
                <w:lang w:val="en-US"/>
              </w:rPr>
              <w:t>10.0</w:t>
            </w:r>
            <w:ins w:id="1207" w:author="DUFLOT, Thomas" w:date="2024-02-21T10:39:00Z">
              <w:r w:rsidR="00F43940">
                <w:rPr>
                  <w:lang w:val="en-US"/>
                </w:rPr>
                <w:t xml:space="preserve"> (-40%)</w:t>
              </w:r>
            </w:ins>
          </w:p>
        </w:tc>
        <w:tc>
          <w:tcPr>
            <w:tcW w:w="236" w:type="dxa"/>
            <w:shd w:val="clear" w:color="auto" w:fill="FFFFFF" w:themeFill="background1"/>
          </w:tcPr>
          <w:p w14:paraId="2DB0C4F8" w14:textId="77777777" w:rsidR="00F14D79" w:rsidRDefault="00F14D79" w:rsidP="00242890">
            <w:pPr>
              <w:spacing w:line="360" w:lineRule="auto"/>
              <w:jc w:val="center"/>
              <w:rPr>
                <w:lang w:val="en-US"/>
              </w:rPr>
            </w:pPr>
          </w:p>
        </w:tc>
        <w:tc>
          <w:tcPr>
            <w:tcW w:w="1859" w:type="dxa"/>
            <w:vAlign w:val="center"/>
          </w:tcPr>
          <w:p w14:paraId="71812B58" w14:textId="77D8AEBE" w:rsidR="00F14D79" w:rsidRDefault="00F14D79" w:rsidP="00242890">
            <w:pPr>
              <w:spacing w:line="360" w:lineRule="auto"/>
              <w:jc w:val="center"/>
              <w:rPr>
                <w:lang w:val="en-US"/>
              </w:rPr>
            </w:pPr>
            <w:r>
              <w:rPr>
                <w:lang w:val="en-US"/>
              </w:rPr>
              <w:t>56.2</w:t>
            </w:r>
          </w:p>
        </w:tc>
        <w:tc>
          <w:tcPr>
            <w:tcW w:w="1898" w:type="dxa"/>
            <w:vAlign w:val="center"/>
          </w:tcPr>
          <w:p w14:paraId="0368B33A" w14:textId="2ED0E6B9" w:rsidR="00F14D79" w:rsidRDefault="00F14D79" w:rsidP="00242890">
            <w:pPr>
              <w:spacing w:line="360" w:lineRule="auto"/>
              <w:jc w:val="center"/>
              <w:rPr>
                <w:lang w:val="en-US"/>
              </w:rPr>
            </w:pPr>
            <w:r>
              <w:rPr>
                <w:lang w:val="en-US"/>
              </w:rPr>
              <w:t>33.8</w:t>
            </w:r>
            <w:ins w:id="1208" w:author="DUFLOT, Thomas" w:date="2024-02-21T10:40:00Z">
              <w:r w:rsidR="00AB6382">
                <w:rPr>
                  <w:lang w:val="en-US"/>
                </w:rPr>
                <w:t xml:space="preserve"> (-40%)</w:t>
              </w:r>
            </w:ins>
          </w:p>
        </w:tc>
      </w:tr>
      <w:tr w:rsidR="00F14D79" w14:paraId="5CDF7771" w14:textId="77777777" w:rsidTr="00241D93">
        <w:tc>
          <w:tcPr>
            <w:tcW w:w="1308" w:type="dxa"/>
            <w:vAlign w:val="center"/>
          </w:tcPr>
          <w:p w14:paraId="39B7F84D" w14:textId="77777777" w:rsidR="00F14D79" w:rsidRPr="00DB5B17" w:rsidRDefault="00F14D79" w:rsidP="00242890">
            <w:pPr>
              <w:spacing w:line="360" w:lineRule="auto"/>
              <w:jc w:val="center"/>
              <w:rPr>
                <w:b/>
                <w:lang w:val="en-US"/>
              </w:rPr>
            </w:pPr>
            <w:r w:rsidRPr="00DB5B17">
              <w:rPr>
                <w:b/>
                <w:lang w:val="en-US"/>
              </w:rPr>
              <w:t>Leegwater</w:t>
            </w:r>
          </w:p>
        </w:tc>
        <w:tc>
          <w:tcPr>
            <w:tcW w:w="222" w:type="dxa"/>
            <w:shd w:val="clear" w:color="auto" w:fill="FFFFFF" w:themeFill="background1"/>
          </w:tcPr>
          <w:p w14:paraId="51B5CAA9" w14:textId="77777777" w:rsidR="00F14D79" w:rsidRDefault="00F14D79" w:rsidP="00242890">
            <w:pPr>
              <w:spacing w:line="360" w:lineRule="auto"/>
              <w:jc w:val="center"/>
              <w:rPr>
                <w:lang w:val="en-US"/>
              </w:rPr>
            </w:pPr>
          </w:p>
        </w:tc>
        <w:tc>
          <w:tcPr>
            <w:tcW w:w="1651" w:type="dxa"/>
            <w:vAlign w:val="center"/>
          </w:tcPr>
          <w:p w14:paraId="61BD7CB6" w14:textId="36540E4F" w:rsidR="00F14D79" w:rsidRDefault="00F14D79" w:rsidP="00242890">
            <w:pPr>
              <w:spacing w:line="360" w:lineRule="auto"/>
              <w:jc w:val="center"/>
              <w:rPr>
                <w:lang w:val="en-US"/>
              </w:rPr>
            </w:pPr>
            <w:r>
              <w:rPr>
                <w:lang w:val="en-US"/>
              </w:rPr>
              <w:t>12.3</w:t>
            </w:r>
          </w:p>
        </w:tc>
        <w:tc>
          <w:tcPr>
            <w:tcW w:w="1898" w:type="dxa"/>
            <w:vAlign w:val="center"/>
          </w:tcPr>
          <w:p w14:paraId="3D662AAF" w14:textId="0445B6D6" w:rsidR="00F14D79" w:rsidRDefault="00F14D79" w:rsidP="00242890">
            <w:pPr>
              <w:spacing w:line="360" w:lineRule="auto"/>
              <w:jc w:val="center"/>
              <w:rPr>
                <w:lang w:val="en-US"/>
              </w:rPr>
            </w:pPr>
            <w:r>
              <w:rPr>
                <w:lang w:val="en-US"/>
              </w:rPr>
              <w:t>6.8</w:t>
            </w:r>
            <w:ins w:id="1209" w:author="DUFLOT, Thomas" w:date="2024-02-21T11:03:00Z">
              <w:r w:rsidR="00652B7F">
                <w:rPr>
                  <w:lang w:val="en-US"/>
                </w:rPr>
                <w:t xml:space="preserve"> (-45%)</w:t>
              </w:r>
            </w:ins>
          </w:p>
        </w:tc>
        <w:tc>
          <w:tcPr>
            <w:tcW w:w="236" w:type="dxa"/>
            <w:shd w:val="clear" w:color="auto" w:fill="FFFFFF" w:themeFill="background1"/>
          </w:tcPr>
          <w:p w14:paraId="138049E1" w14:textId="77777777" w:rsidR="00F14D79" w:rsidRDefault="00F14D79" w:rsidP="00242890">
            <w:pPr>
              <w:spacing w:line="360" w:lineRule="auto"/>
              <w:jc w:val="center"/>
              <w:rPr>
                <w:lang w:val="en-US"/>
              </w:rPr>
            </w:pPr>
          </w:p>
        </w:tc>
        <w:tc>
          <w:tcPr>
            <w:tcW w:w="1859" w:type="dxa"/>
            <w:vAlign w:val="center"/>
          </w:tcPr>
          <w:p w14:paraId="3B9EE919" w14:textId="77777777" w:rsidR="00F14D79" w:rsidRDefault="00F14D79" w:rsidP="00242890">
            <w:pPr>
              <w:spacing w:line="360" w:lineRule="auto"/>
              <w:jc w:val="center"/>
              <w:rPr>
                <w:lang w:val="en-US"/>
              </w:rPr>
            </w:pPr>
            <w:r>
              <w:rPr>
                <w:lang w:val="en-US"/>
              </w:rPr>
              <w:t>40.2</w:t>
            </w:r>
          </w:p>
        </w:tc>
        <w:tc>
          <w:tcPr>
            <w:tcW w:w="1898" w:type="dxa"/>
            <w:vAlign w:val="center"/>
          </w:tcPr>
          <w:p w14:paraId="5A612BF0" w14:textId="16BF1687" w:rsidR="00F14D79" w:rsidRDefault="00F14D79" w:rsidP="00242890">
            <w:pPr>
              <w:spacing w:line="360" w:lineRule="auto"/>
              <w:jc w:val="center"/>
              <w:rPr>
                <w:lang w:val="en-US"/>
              </w:rPr>
            </w:pPr>
            <w:r>
              <w:rPr>
                <w:lang w:val="en-US"/>
              </w:rPr>
              <w:t>22.7</w:t>
            </w:r>
            <w:ins w:id="1210" w:author="DUFLOT, Thomas" w:date="2024-02-21T11:03:00Z">
              <w:r w:rsidR="00652B7F">
                <w:rPr>
                  <w:lang w:val="en-US"/>
                </w:rPr>
                <w:t xml:space="preserve"> (-44%)</w:t>
              </w:r>
            </w:ins>
          </w:p>
        </w:tc>
      </w:tr>
      <w:tr w:rsidR="00F14D79" w14:paraId="23A7A7BB" w14:textId="77777777" w:rsidTr="00F14D79">
        <w:tc>
          <w:tcPr>
            <w:tcW w:w="1308" w:type="dxa"/>
            <w:vAlign w:val="center"/>
          </w:tcPr>
          <w:p w14:paraId="1471FED1" w14:textId="3885738A" w:rsidR="00F14D79" w:rsidRPr="00DB5B17" w:rsidRDefault="00F14D79" w:rsidP="00242890">
            <w:pPr>
              <w:spacing w:line="360" w:lineRule="auto"/>
              <w:jc w:val="center"/>
              <w:rPr>
                <w:b/>
                <w:lang w:val="en-US"/>
              </w:rPr>
            </w:pPr>
            <w:r w:rsidRPr="00DB5B17">
              <w:rPr>
                <w:b/>
                <w:lang w:val="en-US"/>
              </w:rPr>
              <w:t>Standing</w:t>
            </w:r>
          </w:p>
        </w:tc>
        <w:tc>
          <w:tcPr>
            <w:tcW w:w="222" w:type="dxa"/>
            <w:shd w:val="clear" w:color="auto" w:fill="FFFFFF" w:themeFill="background1"/>
          </w:tcPr>
          <w:p w14:paraId="6B6B30A8" w14:textId="77777777" w:rsidR="00F14D79" w:rsidRDefault="00F14D79" w:rsidP="00242890">
            <w:pPr>
              <w:spacing w:line="360" w:lineRule="auto"/>
              <w:jc w:val="center"/>
              <w:rPr>
                <w:lang w:val="en-US"/>
              </w:rPr>
            </w:pPr>
          </w:p>
        </w:tc>
        <w:tc>
          <w:tcPr>
            <w:tcW w:w="1651" w:type="dxa"/>
            <w:vAlign w:val="center"/>
          </w:tcPr>
          <w:p w14:paraId="74494328" w14:textId="72AE4E85" w:rsidR="00F14D79" w:rsidRDefault="00F14D79" w:rsidP="00242890">
            <w:pPr>
              <w:spacing w:line="360" w:lineRule="auto"/>
              <w:jc w:val="center"/>
              <w:rPr>
                <w:lang w:val="en-US"/>
              </w:rPr>
            </w:pPr>
            <w:r>
              <w:rPr>
                <w:lang w:val="en-US"/>
              </w:rPr>
              <w:t>4.0</w:t>
            </w:r>
          </w:p>
        </w:tc>
        <w:tc>
          <w:tcPr>
            <w:tcW w:w="1898" w:type="dxa"/>
            <w:vAlign w:val="center"/>
          </w:tcPr>
          <w:p w14:paraId="39A24E51" w14:textId="6E95C564" w:rsidR="00F14D79" w:rsidRDefault="00F14D79" w:rsidP="00242890">
            <w:pPr>
              <w:spacing w:line="360" w:lineRule="auto"/>
              <w:jc w:val="center"/>
              <w:rPr>
                <w:lang w:val="en-US"/>
              </w:rPr>
            </w:pPr>
            <w:r>
              <w:rPr>
                <w:lang w:val="en-US"/>
              </w:rPr>
              <w:t>1.8</w:t>
            </w:r>
            <w:ins w:id="1211" w:author="DUFLOT, Thomas" w:date="2024-02-21T11:03:00Z">
              <w:r w:rsidR="00652B7F">
                <w:rPr>
                  <w:lang w:val="en-US"/>
                </w:rPr>
                <w:t xml:space="preserve"> (-55%)</w:t>
              </w:r>
            </w:ins>
          </w:p>
        </w:tc>
        <w:tc>
          <w:tcPr>
            <w:tcW w:w="236" w:type="dxa"/>
            <w:shd w:val="clear" w:color="auto" w:fill="FFFFFF" w:themeFill="background1"/>
          </w:tcPr>
          <w:p w14:paraId="22A34BC6" w14:textId="77777777" w:rsidR="00F14D79" w:rsidRDefault="00F14D79" w:rsidP="00242890">
            <w:pPr>
              <w:spacing w:line="360" w:lineRule="auto"/>
              <w:jc w:val="center"/>
              <w:rPr>
                <w:lang w:val="en-US"/>
              </w:rPr>
            </w:pPr>
          </w:p>
        </w:tc>
        <w:tc>
          <w:tcPr>
            <w:tcW w:w="1859" w:type="dxa"/>
            <w:vAlign w:val="center"/>
          </w:tcPr>
          <w:p w14:paraId="6D9EB64E" w14:textId="441EE809" w:rsidR="00F14D79" w:rsidRDefault="00F14D79" w:rsidP="00242890">
            <w:pPr>
              <w:spacing w:line="360" w:lineRule="auto"/>
              <w:jc w:val="center"/>
              <w:rPr>
                <w:lang w:val="en-US"/>
              </w:rPr>
            </w:pPr>
            <w:r>
              <w:rPr>
                <w:lang w:val="en-US"/>
              </w:rPr>
              <w:t>14.6</w:t>
            </w:r>
          </w:p>
        </w:tc>
        <w:tc>
          <w:tcPr>
            <w:tcW w:w="1898" w:type="dxa"/>
            <w:vAlign w:val="center"/>
          </w:tcPr>
          <w:p w14:paraId="7CC4C432" w14:textId="5D92A959" w:rsidR="00F14D79" w:rsidRDefault="00F14D79" w:rsidP="00242890">
            <w:pPr>
              <w:spacing w:line="360" w:lineRule="auto"/>
              <w:jc w:val="center"/>
              <w:rPr>
                <w:lang w:val="en-US"/>
              </w:rPr>
            </w:pPr>
            <w:r>
              <w:rPr>
                <w:lang w:val="en-US"/>
              </w:rPr>
              <w:t>6.6</w:t>
            </w:r>
            <w:ins w:id="1212" w:author="DUFLOT, Thomas" w:date="2024-02-21T11:07:00Z">
              <w:r w:rsidR="00652B7F">
                <w:rPr>
                  <w:lang w:val="en-US"/>
                </w:rPr>
                <w:t xml:space="preserve"> (-55%)</w:t>
              </w:r>
            </w:ins>
          </w:p>
        </w:tc>
      </w:tr>
      <w:tr w:rsidR="00F14D79" w14:paraId="1C1FA631" w14:textId="77777777" w:rsidTr="00F14D79">
        <w:tc>
          <w:tcPr>
            <w:tcW w:w="1308" w:type="dxa"/>
            <w:tcBorders>
              <w:bottom w:val="single" w:sz="4" w:space="0" w:color="auto"/>
            </w:tcBorders>
            <w:vAlign w:val="center"/>
          </w:tcPr>
          <w:p w14:paraId="71DA6442" w14:textId="77777777" w:rsidR="00F14D79" w:rsidRPr="00DB5B17" w:rsidRDefault="00F14D79" w:rsidP="00242890">
            <w:pPr>
              <w:spacing w:line="360" w:lineRule="auto"/>
              <w:jc w:val="center"/>
              <w:rPr>
                <w:b/>
                <w:lang w:val="en-US"/>
              </w:rPr>
            </w:pPr>
            <w:r w:rsidRPr="00DB5B17">
              <w:rPr>
                <w:b/>
                <w:lang w:val="en-US"/>
              </w:rPr>
              <w:t>Ulldemolins</w:t>
            </w:r>
          </w:p>
        </w:tc>
        <w:tc>
          <w:tcPr>
            <w:tcW w:w="222" w:type="dxa"/>
            <w:tcBorders>
              <w:bottom w:val="single" w:sz="4" w:space="0" w:color="auto"/>
            </w:tcBorders>
            <w:shd w:val="clear" w:color="auto" w:fill="FFFFFF" w:themeFill="background1"/>
          </w:tcPr>
          <w:p w14:paraId="670AD44A" w14:textId="77777777" w:rsidR="00F14D79" w:rsidRDefault="00F14D79" w:rsidP="00242890">
            <w:pPr>
              <w:spacing w:line="360" w:lineRule="auto"/>
              <w:jc w:val="center"/>
              <w:rPr>
                <w:lang w:val="en-US"/>
              </w:rPr>
            </w:pPr>
          </w:p>
        </w:tc>
        <w:tc>
          <w:tcPr>
            <w:tcW w:w="1651" w:type="dxa"/>
            <w:tcBorders>
              <w:bottom w:val="single" w:sz="4" w:space="0" w:color="auto"/>
            </w:tcBorders>
            <w:vAlign w:val="center"/>
          </w:tcPr>
          <w:p w14:paraId="62452213" w14:textId="0A367A9F" w:rsidR="00F14D79" w:rsidRDefault="00F14D79" w:rsidP="00242890">
            <w:pPr>
              <w:spacing w:line="360" w:lineRule="auto"/>
              <w:jc w:val="center"/>
              <w:rPr>
                <w:lang w:val="en-US"/>
              </w:rPr>
            </w:pPr>
            <w:r>
              <w:rPr>
                <w:lang w:val="en-US"/>
              </w:rPr>
              <w:t>3.3</w:t>
            </w:r>
          </w:p>
        </w:tc>
        <w:tc>
          <w:tcPr>
            <w:tcW w:w="1898" w:type="dxa"/>
            <w:tcBorders>
              <w:bottom w:val="single" w:sz="4" w:space="0" w:color="auto"/>
            </w:tcBorders>
            <w:vAlign w:val="center"/>
          </w:tcPr>
          <w:p w14:paraId="11391489" w14:textId="2B0B03CB" w:rsidR="00F14D79" w:rsidRDefault="00F14D79" w:rsidP="00242890">
            <w:pPr>
              <w:spacing w:line="360" w:lineRule="auto"/>
              <w:jc w:val="center"/>
              <w:rPr>
                <w:lang w:val="en-US"/>
              </w:rPr>
            </w:pPr>
            <w:r>
              <w:rPr>
                <w:lang w:val="en-US"/>
              </w:rPr>
              <w:t>2.0</w:t>
            </w:r>
            <w:ins w:id="1213" w:author="DUFLOT, Thomas" w:date="2024-02-21T11:03:00Z">
              <w:r w:rsidR="00652B7F">
                <w:rPr>
                  <w:lang w:val="en-US"/>
                </w:rPr>
                <w:t xml:space="preserve"> (-39%)</w:t>
              </w:r>
            </w:ins>
          </w:p>
        </w:tc>
        <w:tc>
          <w:tcPr>
            <w:tcW w:w="236" w:type="dxa"/>
            <w:tcBorders>
              <w:bottom w:val="single" w:sz="4" w:space="0" w:color="auto"/>
            </w:tcBorders>
          </w:tcPr>
          <w:p w14:paraId="55D5993F" w14:textId="77777777" w:rsidR="00F14D79" w:rsidRDefault="00F14D79" w:rsidP="00242890">
            <w:pPr>
              <w:spacing w:line="360" w:lineRule="auto"/>
              <w:jc w:val="center"/>
              <w:rPr>
                <w:lang w:val="en-US"/>
              </w:rPr>
            </w:pPr>
          </w:p>
        </w:tc>
        <w:tc>
          <w:tcPr>
            <w:tcW w:w="1859" w:type="dxa"/>
            <w:tcBorders>
              <w:bottom w:val="single" w:sz="4" w:space="0" w:color="auto"/>
            </w:tcBorders>
            <w:vAlign w:val="center"/>
          </w:tcPr>
          <w:p w14:paraId="7E64D8AE" w14:textId="77777777" w:rsidR="00F14D79" w:rsidRDefault="00F14D79" w:rsidP="00242890">
            <w:pPr>
              <w:spacing w:line="360" w:lineRule="auto"/>
              <w:jc w:val="center"/>
              <w:rPr>
                <w:lang w:val="en-US"/>
              </w:rPr>
            </w:pPr>
            <w:r>
              <w:rPr>
                <w:lang w:val="en-US"/>
              </w:rPr>
              <w:t>13.1</w:t>
            </w:r>
          </w:p>
        </w:tc>
        <w:tc>
          <w:tcPr>
            <w:tcW w:w="1898" w:type="dxa"/>
            <w:tcBorders>
              <w:bottom w:val="single" w:sz="4" w:space="0" w:color="auto"/>
            </w:tcBorders>
            <w:vAlign w:val="center"/>
          </w:tcPr>
          <w:p w14:paraId="7DD98065" w14:textId="6935375A" w:rsidR="00F14D79" w:rsidRDefault="00F14D79" w:rsidP="00242890">
            <w:pPr>
              <w:spacing w:line="360" w:lineRule="auto"/>
              <w:jc w:val="center"/>
              <w:rPr>
                <w:lang w:val="en-US"/>
              </w:rPr>
            </w:pPr>
            <w:r>
              <w:rPr>
                <w:lang w:val="en-US"/>
              </w:rPr>
              <w:t>7.9</w:t>
            </w:r>
            <w:ins w:id="1214" w:author="DUFLOT, Thomas" w:date="2024-02-21T11:07:00Z">
              <w:r w:rsidR="00652B7F">
                <w:rPr>
                  <w:lang w:val="en-US"/>
                </w:rPr>
                <w:t xml:space="preserve"> (-40%)</w:t>
              </w:r>
            </w:ins>
          </w:p>
        </w:tc>
      </w:tr>
    </w:tbl>
    <w:p w14:paraId="6B67A7D9" w14:textId="11440FF5" w:rsidR="00241D93" w:rsidRDefault="00392EA4" w:rsidP="00392EA4">
      <w:pPr>
        <w:spacing w:line="480" w:lineRule="auto"/>
        <w:jc w:val="both"/>
        <w:rPr>
          <w:ins w:id="1215" w:author="Thomas Duflot" w:date="2024-11-13T14:13:00Z"/>
          <w:lang w:val="en-US"/>
        </w:rPr>
      </w:pPr>
      <w:r w:rsidRPr="00392EA4">
        <w:rPr>
          <w:lang w:val="en-US"/>
        </w:rPr>
        <w:t>fT: Fraction of time, MIC: Minimal inhibitory concentration</w:t>
      </w:r>
      <w:r w:rsidR="002877CB">
        <w:rPr>
          <w:lang w:val="en-US"/>
        </w:rPr>
        <w:t>.</w:t>
      </w:r>
    </w:p>
    <w:p w14:paraId="194B7B54" w14:textId="77777777" w:rsidR="00CA110C" w:rsidRDefault="00CA110C">
      <w:pPr>
        <w:spacing w:after="120" w:line="360" w:lineRule="auto"/>
        <w:rPr>
          <w:ins w:id="1216" w:author="Thomas Duflot" w:date="2024-11-13T14:14:00Z"/>
          <w:b/>
          <w:bCs/>
          <w:lang w:val="en-US"/>
        </w:rPr>
        <w:pPrChange w:id="1217" w:author="Thomas Duflot" w:date="2024-11-13T14:14:00Z">
          <w:pPr>
            <w:spacing w:line="480" w:lineRule="auto"/>
            <w:jc w:val="both"/>
          </w:pPr>
        </w:pPrChange>
      </w:pPr>
    </w:p>
    <w:p w14:paraId="7B24ED49" w14:textId="367D9884" w:rsidR="00CA110C" w:rsidRDefault="00CA110C">
      <w:pPr>
        <w:spacing w:after="120" w:line="360" w:lineRule="auto"/>
        <w:rPr>
          <w:ins w:id="1218" w:author="Thomas Duflot" w:date="2024-11-13T14:13:00Z"/>
          <w:lang w:val="en-US"/>
        </w:rPr>
        <w:pPrChange w:id="1219" w:author="Thomas Duflot" w:date="2024-11-13T14:14:00Z">
          <w:pPr>
            <w:spacing w:line="480" w:lineRule="auto"/>
            <w:jc w:val="both"/>
          </w:pPr>
        </w:pPrChange>
      </w:pPr>
      <w:ins w:id="1220" w:author="Thomas Duflot" w:date="2024-11-13T14:13:00Z">
        <w:r w:rsidRPr="002877CB">
          <w:rPr>
            <w:b/>
            <w:bCs/>
            <w:lang w:val="en-US"/>
          </w:rPr>
          <w:t xml:space="preserve">TABLE </w:t>
        </w:r>
        <w:r>
          <w:rPr>
            <w:b/>
            <w:bCs/>
            <w:lang w:val="en-US"/>
          </w:rPr>
          <w:t>3</w:t>
        </w:r>
        <w:r w:rsidRPr="002877CB">
          <w:rPr>
            <w:b/>
            <w:bCs/>
            <w:lang w:val="en-US"/>
          </w:rPr>
          <w:t xml:space="preserve">: </w:t>
        </w:r>
      </w:ins>
      <w:ins w:id="1221" w:author="Thomas Duflot" w:date="2024-11-13T15:19:00Z">
        <w:r w:rsidR="00134397">
          <w:rPr>
            <w:bCs/>
            <w:lang w:val="en-US"/>
          </w:rPr>
          <w:t>MSE</w:t>
        </w:r>
      </w:ins>
      <w:ins w:id="1222" w:author="Thomas Duflot" w:date="2024-11-13T14:13:00Z">
        <w:r>
          <w:rPr>
            <w:bCs/>
            <w:lang w:val="en-US"/>
          </w:rPr>
          <w:t>, MPE, RMSE</w:t>
        </w:r>
      </w:ins>
      <w:ins w:id="1223" w:author="Thomas Duflot" w:date="2024-11-13T15:19:00Z">
        <w:r w:rsidR="00134397">
          <w:rPr>
            <w:bCs/>
            <w:lang w:val="en-US"/>
          </w:rPr>
          <w:t>, RMSE</w:t>
        </w:r>
      </w:ins>
      <w:ins w:id="1224" w:author="Thomas Duflot" w:date="2024-11-14T10:13:00Z">
        <w:r w:rsidR="002B2A28">
          <w:rPr>
            <w:bCs/>
            <w:lang w:val="en-US"/>
          </w:rPr>
          <w:t xml:space="preserve">% </w:t>
        </w:r>
      </w:ins>
      <w:ins w:id="1225" w:author="Thomas Duflot" w:date="2024-11-13T14:13:00Z">
        <w:r>
          <w:rPr>
            <w:bCs/>
            <w:lang w:val="en-US"/>
          </w:rPr>
          <w:t>and R</w:t>
        </w:r>
      </w:ins>
      <w:ins w:id="1226" w:author="Thomas Duflot" w:date="2024-11-13T14:14:00Z">
        <w:r>
          <w:rPr>
            <w:bCs/>
            <w:lang w:val="en-US"/>
          </w:rPr>
          <w:t>² of the external validation (N=62)</w:t>
        </w:r>
      </w:ins>
    </w:p>
    <w:tbl>
      <w:tblPr>
        <w:tblW w:w="5000" w:type="pct"/>
        <w:jc w:val="center"/>
        <w:tblLook w:val="0420" w:firstRow="1" w:lastRow="0" w:firstColumn="0" w:lastColumn="0" w:noHBand="0" w:noVBand="1"/>
        <w:tblPrChange w:id="1227" w:author="Thomas Duflot" w:date="2024-11-13T15:32:00Z">
          <w:tblPr>
            <w:tblW w:w="5000" w:type="pct"/>
            <w:jc w:val="center"/>
            <w:tblLook w:val="0420" w:firstRow="1" w:lastRow="0" w:firstColumn="0" w:lastColumn="0" w:noHBand="0" w:noVBand="1"/>
          </w:tblPr>
        </w:tblPrChange>
      </w:tblPr>
      <w:tblGrid>
        <w:gridCol w:w="1262"/>
        <w:gridCol w:w="1415"/>
        <w:gridCol w:w="1731"/>
        <w:gridCol w:w="1655"/>
        <w:gridCol w:w="1553"/>
        <w:gridCol w:w="1456"/>
        <w:tblGridChange w:id="1228">
          <w:tblGrid>
            <w:gridCol w:w="1262"/>
            <w:gridCol w:w="1415"/>
            <w:gridCol w:w="1731"/>
            <w:gridCol w:w="1655"/>
            <w:gridCol w:w="1553"/>
            <w:gridCol w:w="1456"/>
          </w:tblGrid>
        </w:tblGridChange>
      </w:tblGrid>
      <w:tr w:rsidR="00134397" w:rsidRPr="00134397" w14:paraId="409681C9" w14:textId="77777777" w:rsidTr="00E94DC2">
        <w:trPr>
          <w:tblHeader/>
          <w:jc w:val="center"/>
          <w:ins w:id="1229" w:author="Thomas Duflot" w:date="2024-11-13T15:16:00Z"/>
          <w:trPrChange w:id="1230" w:author="Thomas Duflot" w:date="2024-11-13T15:32:00Z">
            <w:trPr>
              <w:tblHeader/>
              <w:jc w:val="center"/>
            </w:trPr>
          </w:trPrChange>
        </w:trPr>
        <w:tc>
          <w:tcPr>
            <w:tcW w:w="566"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1231" w:author="Thomas Duflot" w:date="2024-11-13T15:32:00Z">
              <w:tcPr>
                <w:tcW w:w="566"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0494A611" w14:textId="491155D8" w:rsidR="00134397" w:rsidRPr="00E94DC2" w:rsidRDefault="00134397">
            <w:pPr>
              <w:pBdr>
                <w:top w:val="none" w:sz="0" w:space="0" w:color="000000"/>
                <w:left w:val="none" w:sz="0" w:space="0" w:color="000000"/>
                <w:bottom w:val="none" w:sz="0" w:space="0" w:color="000000"/>
                <w:right w:val="none" w:sz="0" w:space="0" w:color="000000"/>
              </w:pBdr>
              <w:spacing w:after="0" w:line="360" w:lineRule="auto"/>
              <w:jc w:val="center"/>
              <w:rPr>
                <w:ins w:id="1232" w:author="Thomas Duflot" w:date="2024-11-13T15:16:00Z"/>
                <w:b/>
                <w:lang w:val="en-US"/>
                <w:rPrChange w:id="1233" w:author="Thomas Duflot" w:date="2024-11-13T15:31:00Z">
                  <w:rPr>
                    <w:ins w:id="1234" w:author="Thomas Duflot" w:date="2024-11-13T15:16:00Z"/>
                  </w:rPr>
                </w:rPrChange>
              </w:rPr>
              <w:pPrChange w:id="1235"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236" w:author="Thomas Duflot" w:date="2024-11-13T15:16:00Z">
              <w:r w:rsidRPr="00E94DC2">
                <w:rPr>
                  <w:b/>
                  <w:lang w:val="en-US"/>
                  <w:rPrChange w:id="1237" w:author="Thomas Duflot" w:date="2024-11-13T15:31:00Z">
                    <w:rPr>
                      <w:rFonts w:ascii="Arial" w:eastAsia="Arial" w:hAnsi="Arial" w:cs="Arial"/>
                      <w:color w:val="000000"/>
                    </w:rPr>
                  </w:rPrChange>
                </w:rPr>
                <w:t>Model</w:t>
              </w:r>
            </w:ins>
          </w:p>
        </w:tc>
        <w:tc>
          <w:tcPr>
            <w:tcW w:w="806"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1238" w:author="Thomas Duflot" w:date="2024-11-13T15:32:00Z">
              <w:tcPr>
                <w:tcW w:w="806"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5B39FEF" w14:textId="17902EFE" w:rsidR="00134397" w:rsidRPr="00E94DC2" w:rsidRDefault="00134397">
            <w:pPr>
              <w:pBdr>
                <w:top w:val="none" w:sz="0" w:space="0" w:color="000000"/>
                <w:left w:val="none" w:sz="0" w:space="0" w:color="000000"/>
                <w:bottom w:val="none" w:sz="0" w:space="0" w:color="000000"/>
                <w:right w:val="none" w:sz="0" w:space="0" w:color="000000"/>
              </w:pBdr>
              <w:spacing w:after="0" w:line="360" w:lineRule="auto"/>
              <w:jc w:val="center"/>
              <w:rPr>
                <w:ins w:id="1239" w:author="Thomas Duflot" w:date="2024-11-13T15:16:00Z"/>
                <w:b/>
                <w:lang w:val="en-US"/>
                <w:rPrChange w:id="1240" w:author="Thomas Duflot" w:date="2024-11-13T15:31:00Z">
                  <w:rPr>
                    <w:ins w:id="1241" w:author="Thomas Duflot" w:date="2024-11-13T15:16:00Z"/>
                  </w:rPr>
                </w:rPrChange>
              </w:rPr>
              <w:pPrChange w:id="1242"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243" w:author="Thomas Duflot" w:date="2024-11-13T15:16:00Z">
              <w:r w:rsidRPr="00E94DC2">
                <w:rPr>
                  <w:b/>
                  <w:lang w:val="en-US"/>
                  <w:rPrChange w:id="1244" w:author="Thomas Duflot" w:date="2024-11-13T15:31:00Z">
                    <w:rPr>
                      <w:rFonts w:ascii="Arial" w:eastAsia="Arial" w:hAnsi="Arial" w:cs="Arial"/>
                      <w:color w:val="000000"/>
                    </w:rPr>
                  </w:rPrChange>
                </w:rPr>
                <w:t>Mean Signed Error (MSE)</w:t>
              </w:r>
            </w:ins>
          </w:p>
        </w:tc>
        <w:tc>
          <w:tcPr>
            <w:tcW w:w="980"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1245" w:author="Thomas Duflot" w:date="2024-11-13T15:32:00Z">
              <w:tcPr>
                <w:tcW w:w="98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670B71C8" w14:textId="5163B877" w:rsidR="00134397" w:rsidRPr="00E94DC2" w:rsidRDefault="00134397">
            <w:pPr>
              <w:pBdr>
                <w:top w:val="none" w:sz="0" w:space="0" w:color="000000"/>
                <w:left w:val="none" w:sz="0" w:space="0" w:color="000000"/>
                <w:bottom w:val="none" w:sz="0" w:space="0" w:color="000000"/>
                <w:right w:val="none" w:sz="0" w:space="0" w:color="000000"/>
              </w:pBdr>
              <w:spacing w:after="0" w:line="360" w:lineRule="auto"/>
              <w:jc w:val="center"/>
              <w:rPr>
                <w:ins w:id="1246" w:author="Thomas Duflot" w:date="2024-11-13T15:16:00Z"/>
                <w:b/>
                <w:lang w:val="en-US"/>
                <w:rPrChange w:id="1247" w:author="Thomas Duflot" w:date="2024-11-13T15:31:00Z">
                  <w:rPr>
                    <w:ins w:id="1248" w:author="Thomas Duflot" w:date="2024-11-13T15:16:00Z"/>
                  </w:rPr>
                </w:rPrChange>
              </w:rPr>
              <w:pPrChange w:id="1249"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250" w:author="Thomas Duflot" w:date="2024-11-13T15:16:00Z">
              <w:r w:rsidRPr="00E94DC2">
                <w:rPr>
                  <w:b/>
                  <w:lang w:val="en-US"/>
                  <w:rPrChange w:id="1251" w:author="Thomas Duflot" w:date="2024-11-13T15:31:00Z">
                    <w:rPr>
                      <w:rFonts w:ascii="Arial" w:eastAsia="Arial" w:hAnsi="Arial" w:cs="Arial"/>
                      <w:color w:val="000000"/>
                    </w:rPr>
                  </w:rPrChange>
                </w:rPr>
                <w:t>Mean Percentage Error</w:t>
              </w:r>
            </w:ins>
            <w:ins w:id="1252" w:author="Thomas Duflot" w:date="2024-11-13T15:17:00Z">
              <w:r w:rsidRPr="00E94DC2">
                <w:rPr>
                  <w:b/>
                  <w:lang w:val="en-US"/>
                  <w:rPrChange w:id="1253" w:author="Thomas Duflot" w:date="2024-11-13T15:31:00Z">
                    <w:rPr>
                      <w:rFonts w:ascii="Arial" w:eastAsia="Arial" w:hAnsi="Arial" w:cs="Arial"/>
                      <w:color w:val="000000"/>
                    </w:rPr>
                  </w:rPrChange>
                </w:rPr>
                <w:t xml:space="preserve"> (MPE)</w:t>
              </w:r>
            </w:ins>
          </w:p>
        </w:tc>
        <w:tc>
          <w:tcPr>
            <w:tcW w:w="938"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1254" w:author="Thomas Duflot" w:date="2024-11-13T15:32:00Z">
              <w:tcPr>
                <w:tcW w:w="938"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3D18FD51" w14:textId="2268B03E" w:rsidR="00134397" w:rsidRPr="00E94DC2" w:rsidRDefault="00134397">
            <w:pPr>
              <w:pBdr>
                <w:top w:val="none" w:sz="0" w:space="0" w:color="000000"/>
                <w:left w:val="none" w:sz="0" w:space="0" w:color="000000"/>
                <w:bottom w:val="none" w:sz="0" w:space="0" w:color="000000"/>
                <w:right w:val="none" w:sz="0" w:space="0" w:color="000000"/>
              </w:pBdr>
              <w:spacing w:after="0" w:line="360" w:lineRule="auto"/>
              <w:jc w:val="center"/>
              <w:rPr>
                <w:ins w:id="1255" w:author="Thomas Duflot" w:date="2024-11-13T15:16:00Z"/>
                <w:b/>
                <w:lang w:val="en-US"/>
                <w:rPrChange w:id="1256" w:author="Thomas Duflot" w:date="2024-11-13T15:31:00Z">
                  <w:rPr>
                    <w:ins w:id="1257" w:author="Thomas Duflot" w:date="2024-11-13T15:16:00Z"/>
                  </w:rPr>
                </w:rPrChange>
              </w:rPr>
              <w:pPrChange w:id="1258"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259" w:author="Thomas Duflot" w:date="2024-11-13T15:17:00Z">
              <w:r w:rsidRPr="00E94DC2">
                <w:rPr>
                  <w:b/>
                  <w:lang w:val="en-US"/>
                  <w:rPrChange w:id="1260" w:author="Thomas Duflot" w:date="2024-11-13T15:31:00Z">
                    <w:rPr>
                      <w:rFonts w:ascii="Arial" w:eastAsia="Arial" w:hAnsi="Arial" w:cs="Arial"/>
                      <w:color w:val="000000"/>
                    </w:rPr>
                  </w:rPrChange>
                </w:rPr>
                <w:t>Root Mean Square Error (RMSE)</w:t>
              </w:r>
            </w:ins>
          </w:p>
        </w:tc>
        <w:tc>
          <w:tcPr>
            <w:tcW w:w="882"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1261" w:author="Thomas Duflot" w:date="2024-11-13T15:32:00Z">
              <w:tcPr>
                <w:tcW w:w="882"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02BAE957" w14:textId="7F8ECAC0" w:rsidR="00134397" w:rsidRPr="00E94DC2" w:rsidRDefault="00A8545C">
            <w:pPr>
              <w:pBdr>
                <w:top w:val="none" w:sz="0" w:space="0" w:color="000000"/>
                <w:left w:val="none" w:sz="0" w:space="0" w:color="000000"/>
                <w:bottom w:val="none" w:sz="0" w:space="0" w:color="000000"/>
                <w:right w:val="none" w:sz="0" w:space="0" w:color="000000"/>
              </w:pBdr>
              <w:spacing w:after="0" w:line="360" w:lineRule="auto"/>
              <w:jc w:val="center"/>
              <w:rPr>
                <w:ins w:id="1262" w:author="Thomas Duflot" w:date="2024-11-13T15:16:00Z"/>
                <w:b/>
                <w:lang w:val="en-US"/>
                <w:rPrChange w:id="1263" w:author="Thomas Duflot" w:date="2024-11-13T15:31:00Z">
                  <w:rPr>
                    <w:ins w:id="1264" w:author="Thomas Duflot" w:date="2024-11-13T15:16:00Z"/>
                  </w:rPr>
                </w:rPrChange>
              </w:rPr>
              <w:pPrChange w:id="1265"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266" w:author="Thomas Duflot" w:date="2024-11-13T15:19:00Z">
              <w:r>
                <w:rPr>
                  <w:b/>
                  <w:lang w:val="en-US"/>
                </w:rPr>
                <w:t>RMSE</w:t>
              </w:r>
            </w:ins>
            <w:ins w:id="1267" w:author="Thomas Duflot" w:date="2024-11-13T22:15:00Z">
              <w:r>
                <w:rPr>
                  <w:b/>
                  <w:lang w:val="en-US"/>
                </w:rPr>
                <w:t>%</w:t>
              </w:r>
            </w:ins>
          </w:p>
        </w:tc>
        <w:tc>
          <w:tcPr>
            <w:tcW w:w="829"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Change w:id="1268" w:author="Thomas Duflot" w:date="2024-11-13T15:32:00Z">
              <w:tcPr>
                <w:tcW w:w="829"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7966B12" w14:textId="30869504" w:rsidR="00134397" w:rsidRPr="00E94DC2" w:rsidRDefault="00134397">
            <w:pPr>
              <w:pBdr>
                <w:top w:val="none" w:sz="0" w:space="0" w:color="000000"/>
                <w:left w:val="none" w:sz="0" w:space="0" w:color="000000"/>
                <w:bottom w:val="none" w:sz="0" w:space="0" w:color="000000"/>
                <w:right w:val="none" w:sz="0" w:space="0" w:color="000000"/>
              </w:pBdr>
              <w:spacing w:after="0" w:line="360" w:lineRule="auto"/>
              <w:jc w:val="center"/>
              <w:rPr>
                <w:ins w:id="1269" w:author="Thomas Duflot" w:date="2024-11-13T15:16:00Z"/>
                <w:b/>
                <w:lang w:val="en-US"/>
                <w:rPrChange w:id="1270" w:author="Thomas Duflot" w:date="2024-11-13T15:31:00Z">
                  <w:rPr>
                    <w:ins w:id="1271" w:author="Thomas Duflot" w:date="2024-11-13T15:16:00Z"/>
                  </w:rPr>
                </w:rPrChange>
              </w:rPr>
              <w:pPrChange w:id="1272"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273" w:author="Thomas Duflot" w:date="2024-11-13T15:18:00Z">
              <w:r w:rsidRPr="00E94DC2">
                <w:rPr>
                  <w:b/>
                  <w:lang w:val="en-US"/>
                  <w:rPrChange w:id="1274" w:author="Thomas Duflot" w:date="2024-11-13T15:31:00Z">
                    <w:rPr>
                      <w:rFonts w:ascii="Arial" w:eastAsia="Arial" w:hAnsi="Arial" w:cs="Arial"/>
                      <w:color w:val="000000"/>
                    </w:rPr>
                  </w:rPrChange>
                </w:rPr>
                <w:t>R</w:t>
              </w:r>
              <w:r w:rsidRPr="00E94DC2">
                <w:rPr>
                  <w:b/>
                  <w:lang w:val="en-US"/>
                  <w:rPrChange w:id="1275" w:author="Thomas Duflot" w:date="2024-11-13T15:31:00Z">
                    <w:rPr>
                      <w:rFonts w:eastAsia="Arial" w:cstheme="minorHAnsi"/>
                      <w:color w:val="000000"/>
                    </w:rPr>
                  </w:rPrChange>
                </w:rPr>
                <w:t>-</w:t>
              </w:r>
              <w:r w:rsidRPr="00E94DC2">
                <w:rPr>
                  <w:b/>
                  <w:lang w:val="en-US"/>
                  <w:rPrChange w:id="1276" w:author="Thomas Duflot" w:date="2024-11-13T15:31:00Z">
                    <w:rPr>
                      <w:rFonts w:ascii="Arial" w:eastAsia="Arial" w:hAnsi="Arial" w:cs="Arial"/>
                      <w:color w:val="000000"/>
                    </w:rPr>
                  </w:rPrChange>
                </w:rPr>
                <w:t>squared</w:t>
              </w:r>
            </w:ins>
            <w:ins w:id="1277" w:author="Thomas Duflot" w:date="2024-11-13T15:16:00Z">
              <w:r w:rsidRPr="00E94DC2">
                <w:rPr>
                  <w:b/>
                  <w:lang w:val="en-US"/>
                  <w:rPrChange w:id="1278" w:author="Thomas Duflot" w:date="2024-11-13T15:31:00Z">
                    <w:rPr>
                      <w:rFonts w:ascii="Arial" w:eastAsia="Arial" w:hAnsi="Arial" w:cs="Arial"/>
                      <w:color w:val="000000"/>
                    </w:rPr>
                  </w:rPrChange>
                </w:rPr>
                <w:t xml:space="preserve"> (R²)</w:t>
              </w:r>
            </w:ins>
          </w:p>
        </w:tc>
      </w:tr>
      <w:tr w:rsidR="00134397" w:rsidRPr="00134397" w14:paraId="16B3F333" w14:textId="77777777" w:rsidTr="00134397">
        <w:trPr>
          <w:jc w:val="center"/>
          <w:ins w:id="1279" w:author="Thomas Duflot" w:date="2024-11-13T15:16:00Z"/>
        </w:trPr>
        <w:tc>
          <w:tcPr>
            <w:tcW w:w="566"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DCA3E" w14:textId="7777777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280" w:author="Thomas Duflot" w:date="2024-11-13T15:16:00Z"/>
                <w:rFonts w:cstheme="minorHAnsi"/>
              </w:rPr>
              <w:pPrChange w:id="1281"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282" w:author="Thomas Duflot" w:date="2024-11-13T15:16:00Z">
              <w:r w:rsidRPr="00134397">
                <w:rPr>
                  <w:rFonts w:eastAsia="Arial" w:cstheme="minorHAnsi"/>
                  <w:color w:val="000000"/>
                  <w:rPrChange w:id="1283" w:author="Thomas Duflot" w:date="2024-11-13T15:18:00Z">
                    <w:rPr>
                      <w:rFonts w:ascii="Arial" w:eastAsia="Arial" w:hAnsi="Arial" w:cs="Arial"/>
                      <w:color w:val="000000"/>
                    </w:rPr>
                  </w:rPrChange>
                </w:rPr>
                <w:t>Bos</w:t>
              </w:r>
            </w:ins>
          </w:p>
        </w:tc>
        <w:tc>
          <w:tcPr>
            <w:tcW w:w="806"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9EA3" w14:textId="25335B51"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284" w:author="Thomas Duflot" w:date="2024-11-13T15:16:00Z"/>
                <w:rFonts w:cstheme="minorHAnsi"/>
              </w:rPr>
              <w:pPrChange w:id="1285"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286" w:author="Thomas Duflot" w:date="2024-11-13T15:16:00Z">
              <w:r w:rsidRPr="00134397">
                <w:rPr>
                  <w:rFonts w:eastAsia="Arial" w:cstheme="minorHAnsi"/>
                  <w:color w:val="000000"/>
                  <w:rPrChange w:id="1287" w:author="Thomas Duflot" w:date="2024-11-13T15:18:00Z">
                    <w:rPr>
                      <w:rFonts w:ascii="Arial" w:eastAsia="Arial" w:hAnsi="Arial" w:cs="Arial"/>
                      <w:color w:val="000000"/>
                    </w:rPr>
                  </w:rPrChange>
                </w:rPr>
                <w:t>-18</w:t>
              </w:r>
            </w:ins>
            <w:ins w:id="1288" w:author="Thomas Duflot" w:date="2024-11-13T15:19:00Z">
              <w:r>
                <w:rPr>
                  <w:rFonts w:eastAsia="Arial" w:cstheme="minorHAnsi"/>
                  <w:color w:val="000000"/>
                </w:rPr>
                <w:t>.</w:t>
              </w:r>
            </w:ins>
            <w:ins w:id="1289" w:author="Thomas Duflot" w:date="2024-11-13T15:16:00Z">
              <w:r w:rsidRPr="00134397">
                <w:rPr>
                  <w:rFonts w:eastAsia="Arial" w:cstheme="minorHAnsi"/>
                  <w:color w:val="000000"/>
                  <w:rPrChange w:id="1290" w:author="Thomas Duflot" w:date="2024-11-13T15:18:00Z">
                    <w:rPr>
                      <w:rFonts w:ascii="Arial" w:eastAsia="Arial" w:hAnsi="Arial" w:cs="Arial"/>
                      <w:color w:val="000000"/>
                    </w:rPr>
                  </w:rPrChange>
                </w:rPr>
                <w:t>32</w:t>
              </w:r>
            </w:ins>
          </w:p>
        </w:tc>
        <w:tc>
          <w:tcPr>
            <w:tcW w:w="980"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6C58E" w14:textId="29DC052D"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291" w:author="Thomas Duflot" w:date="2024-11-13T15:16:00Z"/>
                <w:rFonts w:cstheme="minorHAnsi"/>
              </w:rPr>
              <w:pPrChange w:id="1292"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293" w:author="Thomas Duflot" w:date="2024-11-13T15:16:00Z">
              <w:r w:rsidRPr="00134397">
                <w:rPr>
                  <w:rFonts w:eastAsia="Arial" w:cstheme="minorHAnsi"/>
                  <w:color w:val="000000"/>
                  <w:rPrChange w:id="1294" w:author="Thomas Duflot" w:date="2024-11-13T15:18:00Z">
                    <w:rPr>
                      <w:rFonts w:ascii="Arial" w:eastAsia="Arial" w:hAnsi="Arial" w:cs="Arial"/>
                      <w:color w:val="000000"/>
                    </w:rPr>
                  </w:rPrChange>
                </w:rPr>
                <w:t>-110</w:t>
              </w:r>
            </w:ins>
            <w:ins w:id="1295" w:author="Thomas Duflot" w:date="2024-11-13T15:19:00Z">
              <w:r>
                <w:rPr>
                  <w:rFonts w:eastAsia="Arial" w:cstheme="minorHAnsi"/>
                  <w:color w:val="000000"/>
                </w:rPr>
                <w:t>.</w:t>
              </w:r>
            </w:ins>
            <w:ins w:id="1296" w:author="Thomas Duflot" w:date="2024-11-13T15:16:00Z">
              <w:r w:rsidRPr="00134397">
                <w:rPr>
                  <w:rFonts w:eastAsia="Arial" w:cstheme="minorHAnsi"/>
                  <w:color w:val="000000"/>
                  <w:rPrChange w:id="1297" w:author="Thomas Duflot" w:date="2024-11-13T15:18:00Z">
                    <w:rPr>
                      <w:rFonts w:ascii="Arial" w:eastAsia="Arial" w:hAnsi="Arial" w:cs="Arial"/>
                      <w:color w:val="000000"/>
                    </w:rPr>
                  </w:rPrChange>
                </w:rPr>
                <w:t>81</w:t>
              </w:r>
            </w:ins>
          </w:p>
        </w:tc>
        <w:tc>
          <w:tcPr>
            <w:tcW w:w="938"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B99E" w14:textId="5DAF9C19"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298" w:author="Thomas Duflot" w:date="2024-11-13T15:16:00Z"/>
                <w:rFonts w:cstheme="minorHAnsi"/>
              </w:rPr>
              <w:pPrChange w:id="1299"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00" w:author="Thomas Duflot" w:date="2024-11-13T15:16:00Z">
              <w:r w:rsidRPr="00134397">
                <w:rPr>
                  <w:rFonts w:eastAsia="Arial" w:cstheme="minorHAnsi"/>
                  <w:color w:val="000000"/>
                  <w:rPrChange w:id="1301" w:author="Thomas Duflot" w:date="2024-11-13T15:18:00Z">
                    <w:rPr>
                      <w:rFonts w:ascii="Arial" w:eastAsia="Arial" w:hAnsi="Arial" w:cs="Arial"/>
                      <w:color w:val="000000"/>
                    </w:rPr>
                  </w:rPrChange>
                </w:rPr>
                <w:t>30</w:t>
              </w:r>
            </w:ins>
            <w:ins w:id="1302" w:author="Thomas Duflot" w:date="2024-11-13T15:19:00Z">
              <w:r>
                <w:rPr>
                  <w:rFonts w:eastAsia="Arial" w:cstheme="minorHAnsi"/>
                  <w:color w:val="000000"/>
                </w:rPr>
                <w:t>.</w:t>
              </w:r>
            </w:ins>
            <w:ins w:id="1303" w:author="Thomas Duflot" w:date="2024-11-13T15:16:00Z">
              <w:r w:rsidRPr="00134397">
                <w:rPr>
                  <w:rFonts w:eastAsia="Arial" w:cstheme="minorHAnsi"/>
                  <w:color w:val="000000"/>
                  <w:rPrChange w:id="1304" w:author="Thomas Duflot" w:date="2024-11-13T15:18:00Z">
                    <w:rPr>
                      <w:rFonts w:ascii="Arial" w:eastAsia="Arial" w:hAnsi="Arial" w:cs="Arial"/>
                      <w:color w:val="000000"/>
                    </w:rPr>
                  </w:rPrChange>
                </w:rPr>
                <w:t>34</w:t>
              </w:r>
            </w:ins>
          </w:p>
        </w:tc>
        <w:tc>
          <w:tcPr>
            <w:tcW w:w="882"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EC4DB" w14:textId="00D1D808"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05" w:author="Thomas Duflot" w:date="2024-11-13T15:16:00Z"/>
                <w:rFonts w:cstheme="minorHAnsi"/>
              </w:rPr>
              <w:pPrChange w:id="1306"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07" w:author="Thomas Duflot" w:date="2024-11-13T15:16:00Z">
              <w:r w:rsidRPr="00134397">
                <w:rPr>
                  <w:rFonts w:eastAsia="Arial" w:cstheme="minorHAnsi"/>
                  <w:color w:val="000000"/>
                  <w:rPrChange w:id="1308" w:author="Thomas Duflot" w:date="2024-11-13T15:18:00Z">
                    <w:rPr>
                      <w:rFonts w:ascii="Arial" w:eastAsia="Arial" w:hAnsi="Arial" w:cs="Arial"/>
                      <w:color w:val="000000"/>
                    </w:rPr>
                  </w:rPrChange>
                </w:rPr>
                <w:t>168</w:t>
              </w:r>
            </w:ins>
            <w:ins w:id="1309" w:author="Thomas Duflot" w:date="2024-11-13T15:19:00Z">
              <w:r>
                <w:rPr>
                  <w:rFonts w:eastAsia="Arial" w:cstheme="minorHAnsi"/>
                  <w:color w:val="000000"/>
                </w:rPr>
                <w:t>.</w:t>
              </w:r>
            </w:ins>
            <w:ins w:id="1310" w:author="Thomas Duflot" w:date="2024-11-13T15:16:00Z">
              <w:r w:rsidRPr="00134397">
                <w:rPr>
                  <w:rFonts w:eastAsia="Arial" w:cstheme="minorHAnsi"/>
                  <w:color w:val="000000"/>
                  <w:rPrChange w:id="1311" w:author="Thomas Duflot" w:date="2024-11-13T15:18:00Z">
                    <w:rPr>
                      <w:rFonts w:ascii="Arial" w:eastAsia="Arial" w:hAnsi="Arial" w:cs="Arial"/>
                      <w:color w:val="000000"/>
                    </w:rPr>
                  </w:rPrChange>
                </w:rPr>
                <w:t>6</w:t>
              </w:r>
            </w:ins>
            <w:ins w:id="1312" w:author="Thomas Duflot" w:date="2024-11-13T15:18:00Z">
              <w:r>
                <w:rPr>
                  <w:rFonts w:eastAsia="Arial" w:cstheme="minorHAnsi"/>
                  <w:color w:val="000000"/>
                </w:rPr>
                <w:t>7</w:t>
              </w:r>
            </w:ins>
          </w:p>
        </w:tc>
        <w:tc>
          <w:tcPr>
            <w:tcW w:w="829"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2D2F6" w14:textId="35DA860E"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13" w:author="Thomas Duflot" w:date="2024-11-13T15:16:00Z"/>
                <w:rFonts w:cstheme="minorHAnsi"/>
              </w:rPr>
              <w:pPrChange w:id="1314"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15" w:author="Thomas Duflot" w:date="2024-11-13T15:16:00Z">
              <w:r w:rsidRPr="00134397">
                <w:rPr>
                  <w:rFonts w:eastAsia="Arial" w:cstheme="minorHAnsi"/>
                  <w:color w:val="000000"/>
                  <w:rPrChange w:id="1316" w:author="Thomas Duflot" w:date="2024-11-13T15:18:00Z">
                    <w:rPr>
                      <w:rFonts w:ascii="Arial" w:eastAsia="Arial" w:hAnsi="Arial" w:cs="Arial"/>
                      <w:color w:val="000000"/>
                    </w:rPr>
                  </w:rPrChange>
                </w:rPr>
                <w:t>0</w:t>
              </w:r>
            </w:ins>
            <w:ins w:id="1317" w:author="Thomas Duflot" w:date="2024-11-13T15:19:00Z">
              <w:r>
                <w:rPr>
                  <w:rFonts w:eastAsia="Arial" w:cstheme="minorHAnsi"/>
                  <w:color w:val="000000"/>
                </w:rPr>
                <w:t>.</w:t>
              </w:r>
            </w:ins>
            <w:ins w:id="1318" w:author="Thomas Duflot" w:date="2024-11-13T15:16:00Z">
              <w:r w:rsidRPr="00134397">
                <w:rPr>
                  <w:rFonts w:eastAsia="Arial" w:cstheme="minorHAnsi"/>
                  <w:color w:val="000000"/>
                  <w:rPrChange w:id="1319" w:author="Thomas Duflot" w:date="2024-11-13T15:18:00Z">
                    <w:rPr>
                      <w:rFonts w:ascii="Arial" w:eastAsia="Arial" w:hAnsi="Arial" w:cs="Arial"/>
                      <w:color w:val="000000"/>
                    </w:rPr>
                  </w:rPrChange>
                </w:rPr>
                <w:t>76</w:t>
              </w:r>
            </w:ins>
          </w:p>
        </w:tc>
      </w:tr>
      <w:tr w:rsidR="00134397" w:rsidRPr="00134397" w14:paraId="77B5EB2B" w14:textId="77777777" w:rsidTr="00134397">
        <w:trPr>
          <w:jc w:val="center"/>
          <w:ins w:id="1320"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5981D" w14:textId="7777777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21" w:author="Thomas Duflot" w:date="2024-11-13T15:16:00Z"/>
                <w:rFonts w:cstheme="minorHAnsi"/>
              </w:rPr>
              <w:pPrChange w:id="1322"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323" w:author="Thomas Duflot" w:date="2024-11-13T15:16:00Z">
              <w:r w:rsidRPr="00134397">
                <w:rPr>
                  <w:rFonts w:eastAsia="Arial" w:cstheme="minorHAnsi"/>
                  <w:color w:val="000000"/>
                  <w:rPrChange w:id="1324" w:author="Thomas Duflot" w:date="2024-11-13T15:18:00Z">
                    <w:rPr>
                      <w:rFonts w:ascii="Arial" w:eastAsia="Arial" w:hAnsi="Arial" w:cs="Arial"/>
                      <w:color w:val="000000"/>
                    </w:rPr>
                  </w:rPrChange>
                </w:rPr>
                <w:t>Dreesen</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946EE" w14:textId="3E354F71"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25" w:author="Thomas Duflot" w:date="2024-11-13T15:16:00Z"/>
                <w:rFonts w:cstheme="minorHAnsi"/>
              </w:rPr>
              <w:pPrChange w:id="1326"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27" w:author="Thomas Duflot" w:date="2024-11-13T15:16:00Z">
              <w:r w:rsidRPr="00134397">
                <w:rPr>
                  <w:rFonts w:eastAsia="Arial" w:cstheme="minorHAnsi"/>
                  <w:color w:val="000000"/>
                  <w:rPrChange w:id="1328" w:author="Thomas Duflot" w:date="2024-11-13T15:18:00Z">
                    <w:rPr>
                      <w:rFonts w:ascii="Arial" w:eastAsia="Arial" w:hAnsi="Arial" w:cs="Arial"/>
                      <w:color w:val="000000"/>
                    </w:rPr>
                  </w:rPrChange>
                </w:rPr>
                <w:t>-4</w:t>
              </w:r>
            </w:ins>
            <w:ins w:id="1329" w:author="Thomas Duflot" w:date="2024-11-13T15:19:00Z">
              <w:r>
                <w:rPr>
                  <w:rFonts w:eastAsia="Arial" w:cstheme="minorHAnsi"/>
                  <w:color w:val="000000"/>
                </w:rPr>
                <w:t>.</w:t>
              </w:r>
            </w:ins>
            <w:ins w:id="1330" w:author="Thomas Duflot" w:date="2024-11-13T15:16:00Z">
              <w:r w:rsidRPr="00134397">
                <w:rPr>
                  <w:rFonts w:eastAsia="Arial" w:cstheme="minorHAnsi"/>
                  <w:color w:val="000000"/>
                  <w:rPrChange w:id="1331" w:author="Thomas Duflot" w:date="2024-11-13T15:18:00Z">
                    <w:rPr>
                      <w:rFonts w:ascii="Arial" w:eastAsia="Arial" w:hAnsi="Arial" w:cs="Arial"/>
                      <w:color w:val="000000"/>
                    </w:rPr>
                  </w:rPrChange>
                </w:rPr>
                <w:t>63</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13B7" w14:textId="05576612"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32" w:author="Thomas Duflot" w:date="2024-11-13T15:16:00Z"/>
                <w:rFonts w:cstheme="minorHAnsi"/>
              </w:rPr>
              <w:pPrChange w:id="1333"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34" w:author="Thomas Duflot" w:date="2024-11-13T15:16:00Z">
              <w:r w:rsidRPr="00134397">
                <w:rPr>
                  <w:rFonts w:eastAsia="Arial" w:cstheme="minorHAnsi"/>
                  <w:color w:val="000000"/>
                  <w:rPrChange w:id="1335" w:author="Thomas Duflot" w:date="2024-11-13T15:18:00Z">
                    <w:rPr>
                      <w:rFonts w:ascii="Arial" w:eastAsia="Arial" w:hAnsi="Arial" w:cs="Arial"/>
                      <w:color w:val="000000"/>
                    </w:rPr>
                  </w:rPrChange>
                </w:rPr>
                <w:t>-56</w:t>
              </w:r>
            </w:ins>
            <w:ins w:id="1336" w:author="Thomas Duflot" w:date="2024-11-13T15:19:00Z">
              <w:r>
                <w:rPr>
                  <w:rFonts w:eastAsia="Arial" w:cstheme="minorHAnsi"/>
                  <w:color w:val="000000"/>
                </w:rPr>
                <w:t>.</w:t>
              </w:r>
            </w:ins>
            <w:ins w:id="1337" w:author="Thomas Duflot" w:date="2024-11-13T15:16:00Z">
              <w:r w:rsidRPr="00134397">
                <w:rPr>
                  <w:rFonts w:eastAsia="Arial" w:cstheme="minorHAnsi"/>
                  <w:color w:val="000000"/>
                  <w:rPrChange w:id="1338" w:author="Thomas Duflot" w:date="2024-11-13T15:18:00Z">
                    <w:rPr>
                      <w:rFonts w:ascii="Arial" w:eastAsia="Arial" w:hAnsi="Arial" w:cs="Arial"/>
                      <w:color w:val="000000"/>
                    </w:rPr>
                  </w:rPrChange>
                </w:rPr>
                <w:t>39</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84C09" w14:textId="0D73EF93"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39" w:author="Thomas Duflot" w:date="2024-11-13T15:16:00Z"/>
                <w:rFonts w:cstheme="minorHAnsi"/>
              </w:rPr>
              <w:pPrChange w:id="1340"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41" w:author="Thomas Duflot" w:date="2024-11-13T15:16:00Z">
              <w:r w:rsidRPr="00134397">
                <w:rPr>
                  <w:rFonts w:eastAsia="Arial" w:cstheme="minorHAnsi"/>
                  <w:color w:val="000000"/>
                  <w:rPrChange w:id="1342" w:author="Thomas Duflot" w:date="2024-11-13T15:18:00Z">
                    <w:rPr>
                      <w:rFonts w:ascii="Arial" w:eastAsia="Arial" w:hAnsi="Arial" w:cs="Arial"/>
                      <w:color w:val="000000"/>
                    </w:rPr>
                  </w:rPrChange>
                </w:rPr>
                <w:t>9</w:t>
              </w:r>
            </w:ins>
            <w:ins w:id="1343" w:author="Thomas Duflot" w:date="2024-11-13T15:19:00Z">
              <w:r>
                <w:rPr>
                  <w:rFonts w:eastAsia="Arial" w:cstheme="minorHAnsi"/>
                  <w:color w:val="000000"/>
                </w:rPr>
                <w:t>.</w:t>
              </w:r>
            </w:ins>
            <w:ins w:id="1344" w:author="Thomas Duflot" w:date="2024-11-13T15:16:00Z">
              <w:r w:rsidRPr="00134397">
                <w:rPr>
                  <w:rFonts w:eastAsia="Arial" w:cstheme="minorHAnsi"/>
                  <w:color w:val="000000"/>
                  <w:rPrChange w:id="1345" w:author="Thomas Duflot" w:date="2024-11-13T15:18:00Z">
                    <w:rPr>
                      <w:rFonts w:ascii="Arial" w:eastAsia="Arial" w:hAnsi="Arial" w:cs="Arial"/>
                      <w:color w:val="000000"/>
                    </w:rPr>
                  </w:rPrChange>
                </w:rPr>
                <w:t>47</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9FF82" w14:textId="159A1128"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46" w:author="Thomas Duflot" w:date="2024-11-13T15:16:00Z"/>
                <w:rFonts w:cstheme="minorHAnsi"/>
              </w:rPr>
              <w:pPrChange w:id="1347"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48" w:author="Thomas Duflot" w:date="2024-11-13T15:16:00Z">
              <w:r w:rsidRPr="00134397">
                <w:rPr>
                  <w:rFonts w:eastAsia="Arial" w:cstheme="minorHAnsi"/>
                  <w:color w:val="000000"/>
                  <w:rPrChange w:id="1349" w:author="Thomas Duflot" w:date="2024-11-13T15:18:00Z">
                    <w:rPr>
                      <w:rFonts w:ascii="Arial" w:eastAsia="Arial" w:hAnsi="Arial" w:cs="Arial"/>
                      <w:color w:val="000000"/>
                    </w:rPr>
                  </w:rPrChange>
                </w:rPr>
                <w:t>83</w:t>
              </w:r>
            </w:ins>
            <w:ins w:id="1350" w:author="Thomas Duflot" w:date="2024-11-13T15:19:00Z">
              <w:r>
                <w:rPr>
                  <w:rFonts w:eastAsia="Arial" w:cstheme="minorHAnsi"/>
                  <w:color w:val="000000"/>
                </w:rPr>
                <w:t>.</w:t>
              </w:r>
            </w:ins>
            <w:ins w:id="1351" w:author="Thomas Duflot" w:date="2024-11-13T15:16:00Z">
              <w:r w:rsidRPr="00134397">
                <w:rPr>
                  <w:rFonts w:eastAsia="Arial" w:cstheme="minorHAnsi"/>
                  <w:color w:val="000000"/>
                  <w:rPrChange w:id="1352" w:author="Thomas Duflot" w:date="2024-11-13T15:18:00Z">
                    <w:rPr>
                      <w:rFonts w:ascii="Arial" w:eastAsia="Arial" w:hAnsi="Arial" w:cs="Arial"/>
                      <w:color w:val="000000"/>
                    </w:rPr>
                  </w:rPrChange>
                </w:rPr>
                <w:t>4</w:t>
              </w:r>
            </w:ins>
            <w:ins w:id="1353" w:author="Thomas Duflot" w:date="2024-11-13T15:18:00Z">
              <w:r>
                <w:rPr>
                  <w:rFonts w:eastAsia="Arial" w:cstheme="minorHAnsi"/>
                  <w:color w:val="000000"/>
                </w:rPr>
                <w:t>5</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2361" w14:textId="1C2111E2"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54" w:author="Thomas Duflot" w:date="2024-11-13T15:16:00Z"/>
                <w:rFonts w:cstheme="minorHAnsi"/>
              </w:rPr>
              <w:pPrChange w:id="1355"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56" w:author="Thomas Duflot" w:date="2024-11-13T15:16:00Z">
              <w:r w:rsidRPr="00134397">
                <w:rPr>
                  <w:rFonts w:eastAsia="Arial" w:cstheme="minorHAnsi"/>
                  <w:color w:val="000000"/>
                  <w:rPrChange w:id="1357" w:author="Thomas Duflot" w:date="2024-11-13T15:18:00Z">
                    <w:rPr>
                      <w:rFonts w:ascii="Arial" w:eastAsia="Arial" w:hAnsi="Arial" w:cs="Arial"/>
                      <w:color w:val="000000"/>
                    </w:rPr>
                  </w:rPrChange>
                </w:rPr>
                <w:t>0</w:t>
              </w:r>
            </w:ins>
            <w:ins w:id="1358" w:author="Thomas Duflot" w:date="2024-11-13T15:19:00Z">
              <w:r>
                <w:rPr>
                  <w:rFonts w:eastAsia="Arial" w:cstheme="minorHAnsi"/>
                  <w:color w:val="000000"/>
                </w:rPr>
                <w:t>.</w:t>
              </w:r>
            </w:ins>
            <w:ins w:id="1359" w:author="Thomas Duflot" w:date="2024-11-13T15:16:00Z">
              <w:r w:rsidRPr="00134397">
                <w:rPr>
                  <w:rFonts w:eastAsia="Arial" w:cstheme="minorHAnsi"/>
                  <w:color w:val="000000"/>
                  <w:rPrChange w:id="1360" w:author="Thomas Duflot" w:date="2024-11-13T15:18:00Z">
                    <w:rPr>
                      <w:rFonts w:ascii="Arial" w:eastAsia="Arial" w:hAnsi="Arial" w:cs="Arial"/>
                      <w:color w:val="000000"/>
                    </w:rPr>
                  </w:rPrChange>
                </w:rPr>
                <w:t>82</w:t>
              </w:r>
            </w:ins>
          </w:p>
        </w:tc>
      </w:tr>
      <w:tr w:rsidR="00134397" w:rsidRPr="00134397" w14:paraId="16304398" w14:textId="77777777" w:rsidTr="00134397">
        <w:trPr>
          <w:jc w:val="center"/>
          <w:ins w:id="1361"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BD3E6" w14:textId="7777777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62" w:author="Thomas Duflot" w:date="2024-11-13T15:16:00Z"/>
                <w:rFonts w:cstheme="minorHAnsi"/>
              </w:rPr>
              <w:pPrChange w:id="1363"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364" w:author="Thomas Duflot" w:date="2024-11-13T15:16:00Z">
              <w:r w:rsidRPr="00134397">
                <w:rPr>
                  <w:rFonts w:eastAsia="Arial" w:cstheme="minorHAnsi"/>
                  <w:color w:val="000000"/>
                  <w:rPrChange w:id="1365" w:author="Thomas Duflot" w:date="2024-11-13T15:18:00Z">
                    <w:rPr>
                      <w:rFonts w:ascii="Arial" w:eastAsia="Arial" w:hAnsi="Arial" w:cs="Arial"/>
                      <w:color w:val="000000"/>
                    </w:rPr>
                  </w:rPrChange>
                </w:rPr>
                <w:t>Gijsen</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DB05" w14:textId="13A6BEF9"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66" w:author="Thomas Duflot" w:date="2024-11-13T15:16:00Z"/>
                <w:rFonts w:cstheme="minorHAnsi"/>
              </w:rPr>
              <w:pPrChange w:id="1367"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68" w:author="Thomas Duflot" w:date="2024-11-13T15:16:00Z">
              <w:r w:rsidRPr="00134397">
                <w:rPr>
                  <w:rFonts w:eastAsia="Arial" w:cstheme="minorHAnsi"/>
                  <w:color w:val="000000"/>
                  <w:rPrChange w:id="1369" w:author="Thomas Duflot" w:date="2024-11-13T15:18:00Z">
                    <w:rPr>
                      <w:rFonts w:ascii="Arial" w:eastAsia="Arial" w:hAnsi="Arial" w:cs="Arial"/>
                      <w:color w:val="000000"/>
                    </w:rPr>
                  </w:rPrChange>
                </w:rPr>
                <w:t>-2</w:t>
              </w:r>
            </w:ins>
            <w:ins w:id="1370" w:author="Thomas Duflot" w:date="2024-11-13T15:19:00Z">
              <w:r>
                <w:rPr>
                  <w:rFonts w:eastAsia="Arial" w:cstheme="minorHAnsi"/>
                  <w:color w:val="000000"/>
                </w:rPr>
                <w:t>.</w:t>
              </w:r>
            </w:ins>
            <w:ins w:id="1371" w:author="Thomas Duflot" w:date="2024-11-13T15:16:00Z">
              <w:r w:rsidRPr="00134397">
                <w:rPr>
                  <w:rFonts w:eastAsia="Arial" w:cstheme="minorHAnsi"/>
                  <w:color w:val="000000"/>
                  <w:rPrChange w:id="1372" w:author="Thomas Duflot" w:date="2024-11-13T15:18:00Z">
                    <w:rPr>
                      <w:rFonts w:ascii="Arial" w:eastAsia="Arial" w:hAnsi="Arial" w:cs="Arial"/>
                      <w:color w:val="000000"/>
                    </w:rPr>
                  </w:rPrChange>
                </w:rPr>
                <w:t>52</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B3F0F" w14:textId="368B3EA1"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73" w:author="Thomas Duflot" w:date="2024-11-13T15:16:00Z"/>
                <w:rFonts w:cstheme="minorHAnsi"/>
              </w:rPr>
              <w:pPrChange w:id="1374"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75" w:author="Thomas Duflot" w:date="2024-11-13T15:16:00Z">
              <w:r w:rsidRPr="00134397">
                <w:rPr>
                  <w:rFonts w:eastAsia="Arial" w:cstheme="minorHAnsi"/>
                  <w:color w:val="000000"/>
                  <w:rPrChange w:id="1376" w:author="Thomas Duflot" w:date="2024-11-13T15:18:00Z">
                    <w:rPr>
                      <w:rFonts w:ascii="Arial" w:eastAsia="Arial" w:hAnsi="Arial" w:cs="Arial"/>
                      <w:color w:val="000000"/>
                    </w:rPr>
                  </w:rPrChange>
                </w:rPr>
                <w:t>-38</w:t>
              </w:r>
            </w:ins>
            <w:ins w:id="1377" w:author="Thomas Duflot" w:date="2024-11-13T15:19:00Z">
              <w:r>
                <w:rPr>
                  <w:rFonts w:eastAsia="Arial" w:cstheme="minorHAnsi"/>
                  <w:color w:val="000000"/>
                </w:rPr>
                <w:t>.</w:t>
              </w:r>
            </w:ins>
            <w:ins w:id="1378" w:author="Thomas Duflot" w:date="2024-11-13T15:16:00Z">
              <w:r w:rsidRPr="00134397">
                <w:rPr>
                  <w:rFonts w:eastAsia="Arial" w:cstheme="minorHAnsi"/>
                  <w:color w:val="000000"/>
                  <w:rPrChange w:id="1379" w:author="Thomas Duflot" w:date="2024-11-13T15:18:00Z">
                    <w:rPr>
                      <w:rFonts w:ascii="Arial" w:eastAsia="Arial" w:hAnsi="Arial" w:cs="Arial"/>
                      <w:color w:val="000000"/>
                    </w:rPr>
                  </w:rPrChange>
                </w:rPr>
                <w:t>11</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0030" w14:textId="5702E515"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80" w:author="Thomas Duflot" w:date="2024-11-13T15:16:00Z"/>
                <w:rFonts w:cstheme="minorHAnsi"/>
              </w:rPr>
              <w:pPrChange w:id="1381"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82" w:author="Thomas Duflot" w:date="2024-11-13T15:16:00Z">
              <w:r w:rsidRPr="00134397">
                <w:rPr>
                  <w:rFonts w:eastAsia="Arial" w:cstheme="minorHAnsi"/>
                  <w:color w:val="000000"/>
                  <w:rPrChange w:id="1383" w:author="Thomas Duflot" w:date="2024-11-13T15:18:00Z">
                    <w:rPr>
                      <w:rFonts w:ascii="Arial" w:eastAsia="Arial" w:hAnsi="Arial" w:cs="Arial"/>
                      <w:color w:val="000000"/>
                    </w:rPr>
                  </w:rPrChange>
                </w:rPr>
                <w:t>9</w:t>
              </w:r>
            </w:ins>
            <w:ins w:id="1384" w:author="Thomas Duflot" w:date="2024-11-13T15:19:00Z">
              <w:r>
                <w:rPr>
                  <w:rFonts w:eastAsia="Arial" w:cstheme="minorHAnsi"/>
                  <w:color w:val="000000"/>
                </w:rPr>
                <w:t>.</w:t>
              </w:r>
            </w:ins>
            <w:ins w:id="1385" w:author="Thomas Duflot" w:date="2024-11-13T15:16:00Z">
              <w:r w:rsidRPr="00134397">
                <w:rPr>
                  <w:rFonts w:eastAsia="Arial" w:cstheme="minorHAnsi"/>
                  <w:color w:val="000000"/>
                  <w:rPrChange w:id="1386" w:author="Thomas Duflot" w:date="2024-11-13T15:18:00Z">
                    <w:rPr>
                      <w:rFonts w:ascii="Arial" w:eastAsia="Arial" w:hAnsi="Arial" w:cs="Arial"/>
                      <w:color w:val="000000"/>
                    </w:rPr>
                  </w:rPrChange>
                </w:rPr>
                <w:t>72</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6EDD5" w14:textId="217AE21C"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87" w:author="Thomas Duflot" w:date="2024-11-13T15:16:00Z"/>
                <w:rFonts w:cstheme="minorHAnsi"/>
              </w:rPr>
              <w:pPrChange w:id="1388"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89" w:author="Thomas Duflot" w:date="2024-11-13T15:16:00Z">
              <w:r w:rsidRPr="00134397">
                <w:rPr>
                  <w:rFonts w:eastAsia="Arial" w:cstheme="minorHAnsi"/>
                  <w:color w:val="000000"/>
                  <w:rPrChange w:id="1390" w:author="Thomas Duflot" w:date="2024-11-13T15:18:00Z">
                    <w:rPr>
                      <w:rFonts w:ascii="Arial" w:eastAsia="Arial" w:hAnsi="Arial" w:cs="Arial"/>
                      <w:color w:val="000000"/>
                    </w:rPr>
                  </w:rPrChange>
                </w:rPr>
                <w:t>77</w:t>
              </w:r>
            </w:ins>
            <w:ins w:id="1391" w:author="Thomas Duflot" w:date="2024-11-13T15:19:00Z">
              <w:r>
                <w:rPr>
                  <w:rFonts w:eastAsia="Arial" w:cstheme="minorHAnsi"/>
                  <w:color w:val="000000"/>
                </w:rPr>
                <w:t>.</w:t>
              </w:r>
            </w:ins>
            <w:ins w:id="1392" w:author="Thomas Duflot" w:date="2024-11-13T15:16:00Z">
              <w:r w:rsidRPr="00134397">
                <w:rPr>
                  <w:rFonts w:eastAsia="Arial" w:cstheme="minorHAnsi"/>
                  <w:color w:val="000000"/>
                  <w:rPrChange w:id="1393" w:author="Thomas Duflot" w:date="2024-11-13T15:18:00Z">
                    <w:rPr>
                      <w:rFonts w:ascii="Arial" w:eastAsia="Arial" w:hAnsi="Arial" w:cs="Arial"/>
                      <w:color w:val="000000"/>
                    </w:rPr>
                  </w:rPrChange>
                </w:rPr>
                <w:t>19</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C74B" w14:textId="1514B88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394" w:author="Thomas Duflot" w:date="2024-11-13T15:16:00Z"/>
                <w:rFonts w:cstheme="minorHAnsi"/>
              </w:rPr>
              <w:pPrChange w:id="1395"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396" w:author="Thomas Duflot" w:date="2024-11-13T15:16:00Z">
              <w:r w:rsidRPr="00134397">
                <w:rPr>
                  <w:rFonts w:eastAsia="Arial" w:cstheme="minorHAnsi"/>
                  <w:color w:val="000000"/>
                  <w:rPrChange w:id="1397" w:author="Thomas Duflot" w:date="2024-11-13T15:18:00Z">
                    <w:rPr>
                      <w:rFonts w:ascii="Arial" w:eastAsia="Arial" w:hAnsi="Arial" w:cs="Arial"/>
                      <w:color w:val="000000"/>
                    </w:rPr>
                  </w:rPrChange>
                </w:rPr>
                <w:t>0</w:t>
              </w:r>
            </w:ins>
            <w:ins w:id="1398" w:author="Thomas Duflot" w:date="2024-11-13T15:19:00Z">
              <w:r>
                <w:rPr>
                  <w:rFonts w:eastAsia="Arial" w:cstheme="minorHAnsi"/>
                  <w:color w:val="000000"/>
                </w:rPr>
                <w:t>.</w:t>
              </w:r>
            </w:ins>
            <w:ins w:id="1399" w:author="Thomas Duflot" w:date="2024-11-13T15:16:00Z">
              <w:r w:rsidRPr="00134397">
                <w:rPr>
                  <w:rFonts w:eastAsia="Arial" w:cstheme="minorHAnsi"/>
                  <w:color w:val="000000"/>
                  <w:rPrChange w:id="1400" w:author="Thomas Duflot" w:date="2024-11-13T15:18:00Z">
                    <w:rPr>
                      <w:rFonts w:ascii="Arial" w:eastAsia="Arial" w:hAnsi="Arial" w:cs="Arial"/>
                      <w:color w:val="000000"/>
                    </w:rPr>
                  </w:rPrChange>
                </w:rPr>
                <w:t>75</w:t>
              </w:r>
            </w:ins>
          </w:p>
        </w:tc>
      </w:tr>
      <w:tr w:rsidR="00134397" w:rsidRPr="00134397" w14:paraId="55411782" w14:textId="77777777" w:rsidTr="00134397">
        <w:trPr>
          <w:jc w:val="center"/>
          <w:ins w:id="1401"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CC4C" w14:textId="7777777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02" w:author="Thomas Duflot" w:date="2024-11-13T15:16:00Z"/>
                <w:rFonts w:cstheme="minorHAnsi"/>
              </w:rPr>
              <w:pPrChange w:id="1403"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404" w:author="Thomas Duflot" w:date="2024-11-13T15:16:00Z">
              <w:r w:rsidRPr="00134397">
                <w:rPr>
                  <w:rFonts w:eastAsia="Arial" w:cstheme="minorHAnsi"/>
                  <w:color w:val="000000"/>
                  <w:rPrChange w:id="1405" w:author="Thomas Duflot" w:date="2024-11-13T15:18:00Z">
                    <w:rPr>
                      <w:rFonts w:ascii="Arial" w:eastAsia="Arial" w:hAnsi="Arial" w:cs="Arial"/>
                      <w:color w:val="000000"/>
                    </w:rPr>
                  </w:rPrChange>
                </w:rPr>
                <w:t>Gregoire</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374A6" w14:textId="7C92ED73"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06" w:author="Thomas Duflot" w:date="2024-11-13T15:16:00Z"/>
                <w:rFonts w:cstheme="minorHAnsi"/>
              </w:rPr>
              <w:pPrChange w:id="1407"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08" w:author="Thomas Duflot" w:date="2024-11-13T15:16:00Z">
              <w:r w:rsidRPr="00134397">
                <w:rPr>
                  <w:rFonts w:eastAsia="Arial" w:cstheme="minorHAnsi"/>
                  <w:color w:val="000000"/>
                  <w:rPrChange w:id="1409" w:author="Thomas Duflot" w:date="2024-11-13T15:18:00Z">
                    <w:rPr>
                      <w:rFonts w:ascii="Arial" w:eastAsia="Arial" w:hAnsi="Arial" w:cs="Arial"/>
                      <w:color w:val="000000"/>
                    </w:rPr>
                  </w:rPrChange>
                </w:rPr>
                <w:t>6</w:t>
              </w:r>
            </w:ins>
            <w:ins w:id="1410" w:author="Thomas Duflot" w:date="2024-11-13T15:19:00Z">
              <w:r>
                <w:rPr>
                  <w:rFonts w:eastAsia="Arial" w:cstheme="minorHAnsi"/>
                  <w:color w:val="000000"/>
                </w:rPr>
                <w:t>.</w:t>
              </w:r>
            </w:ins>
            <w:ins w:id="1411" w:author="Thomas Duflot" w:date="2024-11-13T15:16:00Z">
              <w:r w:rsidRPr="00134397">
                <w:rPr>
                  <w:rFonts w:eastAsia="Arial" w:cstheme="minorHAnsi"/>
                  <w:color w:val="000000"/>
                  <w:rPrChange w:id="1412" w:author="Thomas Duflot" w:date="2024-11-13T15:18:00Z">
                    <w:rPr>
                      <w:rFonts w:ascii="Arial" w:eastAsia="Arial" w:hAnsi="Arial" w:cs="Arial"/>
                      <w:color w:val="000000"/>
                    </w:rPr>
                  </w:rPrChange>
                </w:rPr>
                <w:t>63</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ED381" w14:textId="0E6D05B0"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13" w:author="Thomas Duflot" w:date="2024-11-13T15:16:00Z"/>
                <w:rFonts w:cstheme="minorHAnsi"/>
              </w:rPr>
              <w:pPrChange w:id="1414"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15" w:author="Thomas Duflot" w:date="2024-11-13T15:16:00Z">
              <w:r w:rsidRPr="00134397">
                <w:rPr>
                  <w:rFonts w:eastAsia="Arial" w:cstheme="minorHAnsi"/>
                  <w:color w:val="000000"/>
                  <w:rPrChange w:id="1416" w:author="Thomas Duflot" w:date="2024-11-13T15:18:00Z">
                    <w:rPr>
                      <w:rFonts w:ascii="Arial" w:eastAsia="Arial" w:hAnsi="Arial" w:cs="Arial"/>
                      <w:color w:val="000000"/>
                    </w:rPr>
                  </w:rPrChange>
                </w:rPr>
                <w:t>31</w:t>
              </w:r>
            </w:ins>
            <w:ins w:id="1417" w:author="Thomas Duflot" w:date="2024-11-13T15:19:00Z">
              <w:r>
                <w:rPr>
                  <w:rFonts w:eastAsia="Arial" w:cstheme="minorHAnsi"/>
                  <w:color w:val="000000"/>
                </w:rPr>
                <w:t>.</w:t>
              </w:r>
            </w:ins>
            <w:ins w:id="1418" w:author="Thomas Duflot" w:date="2024-11-13T15:16:00Z">
              <w:r w:rsidRPr="00134397">
                <w:rPr>
                  <w:rFonts w:eastAsia="Arial" w:cstheme="minorHAnsi"/>
                  <w:color w:val="000000"/>
                  <w:rPrChange w:id="1419" w:author="Thomas Duflot" w:date="2024-11-13T15:18:00Z">
                    <w:rPr>
                      <w:rFonts w:ascii="Arial" w:eastAsia="Arial" w:hAnsi="Arial" w:cs="Arial"/>
                      <w:color w:val="000000"/>
                    </w:rPr>
                  </w:rPrChange>
                </w:rPr>
                <w:t>29</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4D57B" w14:textId="5211152B"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20" w:author="Thomas Duflot" w:date="2024-11-13T15:16:00Z"/>
                <w:rFonts w:cstheme="minorHAnsi"/>
              </w:rPr>
              <w:pPrChange w:id="1421"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22" w:author="Thomas Duflot" w:date="2024-11-13T15:16:00Z">
              <w:r w:rsidRPr="00134397">
                <w:rPr>
                  <w:rFonts w:eastAsia="Arial" w:cstheme="minorHAnsi"/>
                  <w:color w:val="000000"/>
                  <w:rPrChange w:id="1423" w:author="Thomas Duflot" w:date="2024-11-13T15:18:00Z">
                    <w:rPr>
                      <w:rFonts w:ascii="Arial" w:eastAsia="Arial" w:hAnsi="Arial" w:cs="Arial"/>
                      <w:color w:val="000000"/>
                    </w:rPr>
                  </w:rPrChange>
                </w:rPr>
                <w:t>13</w:t>
              </w:r>
            </w:ins>
            <w:ins w:id="1424" w:author="Thomas Duflot" w:date="2024-11-13T15:19:00Z">
              <w:r>
                <w:rPr>
                  <w:rFonts w:eastAsia="Arial" w:cstheme="minorHAnsi"/>
                  <w:color w:val="000000"/>
                </w:rPr>
                <w:t>.</w:t>
              </w:r>
            </w:ins>
            <w:ins w:id="1425" w:author="Thomas Duflot" w:date="2024-11-13T15:16:00Z">
              <w:r w:rsidRPr="00134397">
                <w:rPr>
                  <w:rFonts w:eastAsia="Arial" w:cstheme="minorHAnsi"/>
                  <w:color w:val="000000"/>
                  <w:rPrChange w:id="1426" w:author="Thomas Duflot" w:date="2024-11-13T15:18:00Z">
                    <w:rPr>
                      <w:rFonts w:ascii="Arial" w:eastAsia="Arial" w:hAnsi="Arial" w:cs="Arial"/>
                      <w:color w:val="000000"/>
                    </w:rPr>
                  </w:rPrChange>
                </w:rPr>
                <w:t>90</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E8C74" w14:textId="064F8F7B"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27" w:author="Thomas Duflot" w:date="2024-11-13T15:16:00Z"/>
                <w:rFonts w:cstheme="minorHAnsi"/>
              </w:rPr>
              <w:pPrChange w:id="1428"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29" w:author="Thomas Duflot" w:date="2024-11-13T15:16:00Z">
              <w:r w:rsidRPr="00134397">
                <w:rPr>
                  <w:rFonts w:eastAsia="Arial" w:cstheme="minorHAnsi"/>
                  <w:color w:val="000000"/>
                  <w:rPrChange w:id="1430" w:author="Thomas Duflot" w:date="2024-11-13T15:18:00Z">
                    <w:rPr>
                      <w:rFonts w:ascii="Arial" w:eastAsia="Arial" w:hAnsi="Arial" w:cs="Arial"/>
                      <w:color w:val="000000"/>
                    </w:rPr>
                  </w:rPrChange>
                </w:rPr>
                <w:t>43</w:t>
              </w:r>
            </w:ins>
            <w:ins w:id="1431" w:author="Thomas Duflot" w:date="2024-11-13T15:19:00Z">
              <w:r>
                <w:rPr>
                  <w:rFonts w:eastAsia="Arial" w:cstheme="minorHAnsi"/>
                  <w:color w:val="000000"/>
                </w:rPr>
                <w:t>.</w:t>
              </w:r>
            </w:ins>
            <w:ins w:id="1432" w:author="Thomas Duflot" w:date="2024-11-13T15:16:00Z">
              <w:r w:rsidRPr="00134397">
                <w:rPr>
                  <w:rFonts w:eastAsia="Arial" w:cstheme="minorHAnsi"/>
                  <w:color w:val="000000"/>
                  <w:rPrChange w:id="1433" w:author="Thomas Duflot" w:date="2024-11-13T15:18:00Z">
                    <w:rPr>
                      <w:rFonts w:ascii="Arial" w:eastAsia="Arial" w:hAnsi="Arial" w:cs="Arial"/>
                      <w:color w:val="000000"/>
                    </w:rPr>
                  </w:rPrChange>
                </w:rPr>
                <w:t>74</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EFD87" w14:textId="77478E40"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34" w:author="Thomas Duflot" w:date="2024-11-13T15:16:00Z"/>
                <w:rFonts w:cstheme="minorHAnsi"/>
              </w:rPr>
              <w:pPrChange w:id="1435"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36" w:author="Thomas Duflot" w:date="2024-11-13T15:16:00Z">
              <w:r w:rsidRPr="00134397">
                <w:rPr>
                  <w:rFonts w:eastAsia="Arial" w:cstheme="minorHAnsi"/>
                  <w:color w:val="000000"/>
                  <w:rPrChange w:id="1437" w:author="Thomas Duflot" w:date="2024-11-13T15:18:00Z">
                    <w:rPr>
                      <w:rFonts w:ascii="Arial" w:eastAsia="Arial" w:hAnsi="Arial" w:cs="Arial"/>
                      <w:color w:val="000000"/>
                    </w:rPr>
                  </w:rPrChange>
                </w:rPr>
                <w:t>0</w:t>
              </w:r>
            </w:ins>
            <w:ins w:id="1438" w:author="Thomas Duflot" w:date="2024-11-13T15:19:00Z">
              <w:r>
                <w:rPr>
                  <w:rFonts w:eastAsia="Arial" w:cstheme="minorHAnsi"/>
                  <w:color w:val="000000"/>
                </w:rPr>
                <w:t>.</w:t>
              </w:r>
            </w:ins>
            <w:ins w:id="1439" w:author="Thomas Duflot" w:date="2024-11-13T15:16:00Z">
              <w:r w:rsidRPr="00134397">
                <w:rPr>
                  <w:rFonts w:eastAsia="Arial" w:cstheme="minorHAnsi"/>
                  <w:color w:val="000000"/>
                  <w:rPrChange w:id="1440" w:author="Thomas Duflot" w:date="2024-11-13T15:18:00Z">
                    <w:rPr>
                      <w:rFonts w:ascii="Arial" w:eastAsia="Arial" w:hAnsi="Arial" w:cs="Arial"/>
                      <w:color w:val="000000"/>
                    </w:rPr>
                  </w:rPrChange>
                </w:rPr>
                <w:t>66</w:t>
              </w:r>
            </w:ins>
          </w:p>
        </w:tc>
      </w:tr>
      <w:tr w:rsidR="00134397" w:rsidRPr="00134397" w14:paraId="28305695" w14:textId="77777777" w:rsidTr="00134397">
        <w:trPr>
          <w:jc w:val="center"/>
          <w:ins w:id="1441"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FAC9F" w14:textId="6F3BA308"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42" w:author="Thomas Duflot" w:date="2024-11-13T15:16:00Z"/>
                <w:rFonts w:cstheme="minorHAnsi"/>
              </w:rPr>
              <w:pPrChange w:id="1443"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444" w:author="Thomas Duflot" w:date="2024-11-13T15:16:00Z">
              <w:r w:rsidRPr="00134397">
                <w:rPr>
                  <w:rFonts w:eastAsia="Arial" w:cstheme="minorHAnsi"/>
                  <w:color w:val="000000"/>
                  <w:rPrChange w:id="1445" w:author="Thomas Duflot" w:date="2024-11-13T15:18:00Z">
                    <w:rPr>
                      <w:rFonts w:ascii="Arial" w:eastAsia="Arial" w:hAnsi="Arial" w:cs="Arial"/>
                      <w:color w:val="000000"/>
                    </w:rPr>
                  </w:rPrChange>
                </w:rPr>
                <w:t>Hartman</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E13CB" w14:textId="3B373C13"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46" w:author="Thomas Duflot" w:date="2024-11-13T15:16:00Z"/>
                <w:rFonts w:cstheme="minorHAnsi"/>
              </w:rPr>
              <w:pPrChange w:id="1447"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48" w:author="Thomas Duflot" w:date="2024-11-13T15:16:00Z">
              <w:r w:rsidRPr="00134397">
                <w:rPr>
                  <w:rFonts w:eastAsia="Arial" w:cstheme="minorHAnsi"/>
                  <w:color w:val="000000"/>
                  <w:rPrChange w:id="1449" w:author="Thomas Duflot" w:date="2024-11-13T15:18:00Z">
                    <w:rPr>
                      <w:rFonts w:ascii="Arial" w:eastAsia="Arial" w:hAnsi="Arial" w:cs="Arial"/>
                      <w:color w:val="000000"/>
                    </w:rPr>
                  </w:rPrChange>
                </w:rPr>
                <w:t>0</w:t>
              </w:r>
            </w:ins>
            <w:ins w:id="1450" w:author="Thomas Duflot" w:date="2024-11-13T15:19:00Z">
              <w:r>
                <w:rPr>
                  <w:rFonts w:eastAsia="Arial" w:cstheme="minorHAnsi"/>
                  <w:color w:val="000000"/>
                </w:rPr>
                <w:t>.</w:t>
              </w:r>
            </w:ins>
            <w:ins w:id="1451" w:author="Thomas Duflot" w:date="2024-11-13T15:16:00Z">
              <w:r w:rsidRPr="00134397">
                <w:rPr>
                  <w:rFonts w:eastAsia="Arial" w:cstheme="minorHAnsi"/>
                  <w:color w:val="000000"/>
                  <w:rPrChange w:id="1452" w:author="Thomas Duflot" w:date="2024-11-13T15:18:00Z">
                    <w:rPr>
                      <w:rFonts w:ascii="Arial" w:eastAsia="Arial" w:hAnsi="Arial" w:cs="Arial"/>
                      <w:color w:val="000000"/>
                    </w:rPr>
                  </w:rPrChange>
                </w:rPr>
                <w:t>13</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A503F" w14:textId="4F20E31E"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53" w:author="Thomas Duflot" w:date="2024-11-13T15:16:00Z"/>
                <w:rFonts w:cstheme="minorHAnsi"/>
              </w:rPr>
              <w:pPrChange w:id="1454"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55" w:author="Thomas Duflot" w:date="2024-11-13T15:16:00Z">
              <w:r w:rsidRPr="00134397">
                <w:rPr>
                  <w:rFonts w:eastAsia="Arial" w:cstheme="minorHAnsi"/>
                  <w:color w:val="000000"/>
                  <w:rPrChange w:id="1456" w:author="Thomas Duflot" w:date="2024-11-13T15:18:00Z">
                    <w:rPr>
                      <w:rFonts w:ascii="Arial" w:eastAsia="Arial" w:hAnsi="Arial" w:cs="Arial"/>
                      <w:color w:val="000000"/>
                    </w:rPr>
                  </w:rPrChange>
                </w:rPr>
                <w:t>-21</w:t>
              </w:r>
            </w:ins>
            <w:ins w:id="1457" w:author="Thomas Duflot" w:date="2024-11-13T15:19:00Z">
              <w:r>
                <w:rPr>
                  <w:rFonts w:eastAsia="Arial" w:cstheme="minorHAnsi"/>
                  <w:color w:val="000000"/>
                </w:rPr>
                <w:t>.</w:t>
              </w:r>
            </w:ins>
            <w:ins w:id="1458" w:author="Thomas Duflot" w:date="2024-11-13T15:16:00Z">
              <w:r w:rsidRPr="00134397">
                <w:rPr>
                  <w:rFonts w:eastAsia="Arial" w:cstheme="minorHAnsi"/>
                  <w:color w:val="000000"/>
                  <w:rPrChange w:id="1459" w:author="Thomas Duflot" w:date="2024-11-13T15:18:00Z">
                    <w:rPr>
                      <w:rFonts w:ascii="Arial" w:eastAsia="Arial" w:hAnsi="Arial" w:cs="Arial"/>
                      <w:color w:val="000000"/>
                    </w:rPr>
                  </w:rPrChange>
                </w:rPr>
                <w:t>92</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58A9C" w14:textId="47430A9A"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60" w:author="Thomas Duflot" w:date="2024-11-13T15:16:00Z"/>
                <w:rFonts w:cstheme="minorHAnsi"/>
              </w:rPr>
              <w:pPrChange w:id="1461"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62" w:author="Thomas Duflot" w:date="2024-11-13T15:16:00Z">
              <w:r w:rsidRPr="00134397">
                <w:rPr>
                  <w:rFonts w:eastAsia="Arial" w:cstheme="minorHAnsi"/>
                  <w:color w:val="000000"/>
                  <w:rPrChange w:id="1463" w:author="Thomas Duflot" w:date="2024-11-13T15:18:00Z">
                    <w:rPr>
                      <w:rFonts w:ascii="Arial" w:eastAsia="Arial" w:hAnsi="Arial" w:cs="Arial"/>
                      <w:color w:val="000000"/>
                    </w:rPr>
                  </w:rPrChange>
                </w:rPr>
                <w:t>7</w:t>
              </w:r>
            </w:ins>
            <w:ins w:id="1464" w:author="Thomas Duflot" w:date="2024-11-13T15:19:00Z">
              <w:r>
                <w:rPr>
                  <w:rFonts w:eastAsia="Arial" w:cstheme="minorHAnsi"/>
                  <w:color w:val="000000"/>
                </w:rPr>
                <w:t>.</w:t>
              </w:r>
            </w:ins>
            <w:ins w:id="1465" w:author="Thomas Duflot" w:date="2024-11-13T15:16:00Z">
              <w:r w:rsidRPr="00134397">
                <w:rPr>
                  <w:rFonts w:eastAsia="Arial" w:cstheme="minorHAnsi"/>
                  <w:color w:val="000000"/>
                  <w:rPrChange w:id="1466" w:author="Thomas Duflot" w:date="2024-11-13T15:18:00Z">
                    <w:rPr>
                      <w:rFonts w:ascii="Arial" w:eastAsia="Arial" w:hAnsi="Arial" w:cs="Arial"/>
                      <w:color w:val="000000"/>
                    </w:rPr>
                  </w:rPrChange>
                </w:rPr>
                <w:t>94</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330C1" w14:textId="34624415"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67" w:author="Thomas Duflot" w:date="2024-11-13T15:16:00Z"/>
                <w:rFonts w:cstheme="minorHAnsi"/>
              </w:rPr>
              <w:pPrChange w:id="1468"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69" w:author="Thomas Duflot" w:date="2024-11-13T15:16:00Z">
              <w:r w:rsidRPr="00134397">
                <w:rPr>
                  <w:rFonts w:eastAsia="Arial" w:cstheme="minorHAnsi"/>
                  <w:color w:val="000000"/>
                  <w:rPrChange w:id="1470" w:author="Thomas Duflot" w:date="2024-11-13T15:18:00Z">
                    <w:rPr>
                      <w:rFonts w:ascii="Arial" w:eastAsia="Arial" w:hAnsi="Arial" w:cs="Arial"/>
                      <w:color w:val="000000"/>
                    </w:rPr>
                  </w:rPrChange>
                </w:rPr>
                <w:t>52</w:t>
              </w:r>
            </w:ins>
            <w:ins w:id="1471" w:author="Thomas Duflot" w:date="2024-11-13T15:19:00Z">
              <w:r>
                <w:rPr>
                  <w:rFonts w:eastAsia="Arial" w:cstheme="minorHAnsi"/>
                  <w:color w:val="000000"/>
                </w:rPr>
                <w:t>.</w:t>
              </w:r>
            </w:ins>
            <w:ins w:id="1472" w:author="Thomas Duflot" w:date="2024-11-13T15:16:00Z">
              <w:r w:rsidRPr="00134397">
                <w:rPr>
                  <w:rFonts w:eastAsia="Arial" w:cstheme="minorHAnsi"/>
                  <w:color w:val="000000"/>
                  <w:rPrChange w:id="1473" w:author="Thomas Duflot" w:date="2024-11-13T15:18:00Z">
                    <w:rPr>
                      <w:rFonts w:ascii="Arial" w:eastAsia="Arial" w:hAnsi="Arial" w:cs="Arial"/>
                      <w:color w:val="000000"/>
                    </w:rPr>
                  </w:rPrChange>
                </w:rPr>
                <w:t>42</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22ACB" w14:textId="353001CA"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74" w:author="Thomas Duflot" w:date="2024-11-13T15:16:00Z"/>
                <w:rFonts w:cstheme="minorHAnsi"/>
              </w:rPr>
              <w:pPrChange w:id="1475"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76" w:author="Thomas Duflot" w:date="2024-11-13T15:16:00Z">
              <w:r w:rsidRPr="00134397">
                <w:rPr>
                  <w:rFonts w:eastAsia="Arial" w:cstheme="minorHAnsi"/>
                  <w:color w:val="000000"/>
                  <w:rPrChange w:id="1477" w:author="Thomas Duflot" w:date="2024-11-13T15:18:00Z">
                    <w:rPr>
                      <w:rFonts w:ascii="Arial" w:eastAsia="Arial" w:hAnsi="Arial" w:cs="Arial"/>
                      <w:color w:val="000000"/>
                    </w:rPr>
                  </w:rPrChange>
                </w:rPr>
                <w:t>0</w:t>
              </w:r>
            </w:ins>
            <w:ins w:id="1478" w:author="Thomas Duflot" w:date="2024-11-13T15:19:00Z">
              <w:r>
                <w:rPr>
                  <w:rFonts w:eastAsia="Arial" w:cstheme="minorHAnsi"/>
                  <w:color w:val="000000"/>
                </w:rPr>
                <w:t>.</w:t>
              </w:r>
            </w:ins>
            <w:ins w:id="1479" w:author="Thomas Duflot" w:date="2024-11-13T15:16:00Z">
              <w:r w:rsidRPr="00134397">
                <w:rPr>
                  <w:rFonts w:eastAsia="Arial" w:cstheme="minorHAnsi"/>
                  <w:color w:val="000000"/>
                  <w:rPrChange w:id="1480" w:author="Thomas Duflot" w:date="2024-11-13T15:18:00Z">
                    <w:rPr>
                      <w:rFonts w:ascii="Arial" w:eastAsia="Arial" w:hAnsi="Arial" w:cs="Arial"/>
                      <w:color w:val="000000"/>
                    </w:rPr>
                  </w:rPrChange>
                </w:rPr>
                <w:t>84</w:t>
              </w:r>
            </w:ins>
          </w:p>
        </w:tc>
      </w:tr>
      <w:tr w:rsidR="00134397" w:rsidRPr="00134397" w14:paraId="01590F6F" w14:textId="77777777" w:rsidTr="00134397">
        <w:trPr>
          <w:jc w:val="center"/>
          <w:ins w:id="1481"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66BBE" w14:textId="7777777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82" w:author="Thomas Duflot" w:date="2024-11-13T15:16:00Z"/>
                <w:rFonts w:cstheme="minorHAnsi"/>
              </w:rPr>
              <w:pPrChange w:id="1483"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484" w:author="Thomas Duflot" w:date="2024-11-13T15:16:00Z">
              <w:r w:rsidRPr="00134397">
                <w:rPr>
                  <w:rFonts w:eastAsia="Arial" w:cstheme="minorHAnsi"/>
                  <w:color w:val="000000"/>
                  <w:rPrChange w:id="1485" w:author="Thomas Duflot" w:date="2024-11-13T15:18:00Z">
                    <w:rPr>
                      <w:rFonts w:ascii="Arial" w:eastAsia="Arial" w:hAnsi="Arial" w:cs="Arial"/>
                      <w:color w:val="000000"/>
                    </w:rPr>
                  </w:rPrChange>
                </w:rPr>
                <w:t>Heffernan</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05229" w14:textId="51A23592"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86" w:author="Thomas Duflot" w:date="2024-11-13T15:16:00Z"/>
                <w:rFonts w:cstheme="minorHAnsi"/>
              </w:rPr>
              <w:pPrChange w:id="1487"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88" w:author="Thomas Duflot" w:date="2024-11-13T15:16:00Z">
              <w:r w:rsidRPr="00134397">
                <w:rPr>
                  <w:rFonts w:eastAsia="Arial" w:cstheme="minorHAnsi"/>
                  <w:color w:val="000000"/>
                  <w:rPrChange w:id="1489" w:author="Thomas Duflot" w:date="2024-11-13T15:18:00Z">
                    <w:rPr>
                      <w:rFonts w:ascii="Arial" w:eastAsia="Arial" w:hAnsi="Arial" w:cs="Arial"/>
                      <w:color w:val="000000"/>
                    </w:rPr>
                  </w:rPrChange>
                </w:rPr>
                <w:t>3</w:t>
              </w:r>
            </w:ins>
            <w:ins w:id="1490" w:author="Thomas Duflot" w:date="2024-11-13T15:19:00Z">
              <w:r>
                <w:rPr>
                  <w:rFonts w:eastAsia="Arial" w:cstheme="minorHAnsi"/>
                  <w:color w:val="000000"/>
                </w:rPr>
                <w:t>.</w:t>
              </w:r>
            </w:ins>
            <w:ins w:id="1491" w:author="Thomas Duflot" w:date="2024-11-13T15:16:00Z">
              <w:r w:rsidRPr="00134397">
                <w:rPr>
                  <w:rFonts w:eastAsia="Arial" w:cstheme="minorHAnsi"/>
                  <w:color w:val="000000"/>
                  <w:rPrChange w:id="1492" w:author="Thomas Duflot" w:date="2024-11-13T15:18:00Z">
                    <w:rPr>
                      <w:rFonts w:ascii="Arial" w:eastAsia="Arial" w:hAnsi="Arial" w:cs="Arial"/>
                      <w:color w:val="000000"/>
                    </w:rPr>
                  </w:rPrChange>
                </w:rPr>
                <w:t>21</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CA537" w14:textId="02943C09"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493" w:author="Thomas Duflot" w:date="2024-11-13T15:16:00Z"/>
                <w:rFonts w:cstheme="minorHAnsi"/>
              </w:rPr>
              <w:pPrChange w:id="1494"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495" w:author="Thomas Duflot" w:date="2024-11-13T15:16:00Z">
              <w:r w:rsidRPr="00134397">
                <w:rPr>
                  <w:rFonts w:eastAsia="Arial" w:cstheme="minorHAnsi"/>
                  <w:color w:val="000000"/>
                  <w:rPrChange w:id="1496" w:author="Thomas Duflot" w:date="2024-11-13T15:18:00Z">
                    <w:rPr>
                      <w:rFonts w:ascii="Arial" w:eastAsia="Arial" w:hAnsi="Arial" w:cs="Arial"/>
                      <w:color w:val="000000"/>
                    </w:rPr>
                  </w:rPrChange>
                </w:rPr>
                <w:t>14</w:t>
              </w:r>
            </w:ins>
            <w:ins w:id="1497" w:author="Thomas Duflot" w:date="2024-11-13T15:19:00Z">
              <w:r>
                <w:rPr>
                  <w:rFonts w:eastAsia="Arial" w:cstheme="minorHAnsi"/>
                  <w:color w:val="000000"/>
                </w:rPr>
                <w:t>.</w:t>
              </w:r>
            </w:ins>
            <w:ins w:id="1498" w:author="Thomas Duflot" w:date="2024-11-13T15:16:00Z">
              <w:r w:rsidRPr="00134397">
                <w:rPr>
                  <w:rFonts w:eastAsia="Arial" w:cstheme="minorHAnsi"/>
                  <w:color w:val="000000"/>
                  <w:rPrChange w:id="1499" w:author="Thomas Duflot" w:date="2024-11-13T15:18:00Z">
                    <w:rPr>
                      <w:rFonts w:ascii="Arial" w:eastAsia="Arial" w:hAnsi="Arial" w:cs="Arial"/>
                      <w:color w:val="000000"/>
                    </w:rPr>
                  </w:rPrChange>
                </w:rPr>
                <w:t>55</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B2346" w14:textId="3FB52952"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00" w:author="Thomas Duflot" w:date="2024-11-13T15:16:00Z"/>
                <w:rFonts w:cstheme="minorHAnsi"/>
              </w:rPr>
              <w:pPrChange w:id="1501"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02" w:author="Thomas Duflot" w:date="2024-11-13T15:16:00Z">
              <w:r w:rsidRPr="00134397">
                <w:rPr>
                  <w:rFonts w:eastAsia="Arial" w:cstheme="minorHAnsi"/>
                  <w:color w:val="000000"/>
                  <w:rPrChange w:id="1503" w:author="Thomas Duflot" w:date="2024-11-13T15:18:00Z">
                    <w:rPr>
                      <w:rFonts w:ascii="Arial" w:eastAsia="Arial" w:hAnsi="Arial" w:cs="Arial"/>
                      <w:color w:val="000000"/>
                    </w:rPr>
                  </w:rPrChange>
                </w:rPr>
                <w:t>8</w:t>
              </w:r>
            </w:ins>
            <w:ins w:id="1504" w:author="Thomas Duflot" w:date="2024-11-13T15:19:00Z">
              <w:r>
                <w:rPr>
                  <w:rFonts w:eastAsia="Arial" w:cstheme="minorHAnsi"/>
                  <w:color w:val="000000"/>
                </w:rPr>
                <w:t>.</w:t>
              </w:r>
            </w:ins>
            <w:ins w:id="1505" w:author="Thomas Duflot" w:date="2024-11-13T15:16:00Z">
              <w:r w:rsidRPr="00134397">
                <w:rPr>
                  <w:rFonts w:eastAsia="Arial" w:cstheme="minorHAnsi"/>
                  <w:color w:val="000000"/>
                  <w:rPrChange w:id="1506" w:author="Thomas Duflot" w:date="2024-11-13T15:18:00Z">
                    <w:rPr>
                      <w:rFonts w:ascii="Arial" w:eastAsia="Arial" w:hAnsi="Arial" w:cs="Arial"/>
                      <w:color w:val="000000"/>
                    </w:rPr>
                  </w:rPrChange>
                </w:rPr>
                <w:t>17</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E44E" w14:textId="34A7DFA8"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07" w:author="Thomas Duflot" w:date="2024-11-13T15:16:00Z"/>
                <w:rFonts w:cstheme="minorHAnsi"/>
              </w:rPr>
              <w:pPrChange w:id="1508"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09" w:author="Thomas Duflot" w:date="2024-11-13T15:18:00Z">
              <w:r>
                <w:rPr>
                  <w:rFonts w:eastAsia="Arial" w:cstheme="minorHAnsi"/>
                  <w:color w:val="000000"/>
                </w:rPr>
                <w:t>37.00</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7872A" w14:textId="08D82B3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10" w:author="Thomas Duflot" w:date="2024-11-13T15:16:00Z"/>
                <w:rFonts w:cstheme="minorHAnsi"/>
              </w:rPr>
              <w:pPrChange w:id="1511"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12" w:author="Thomas Duflot" w:date="2024-11-13T15:16:00Z">
              <w:r w:rsidRPr="00134397">
                <w:rPr>
                  <w:rFonts w:eastAsia="Arial" w:cstheme="minorHAnsi"/>
                  <w:color w:val="000000"/>
                  <w:rPrChange w:id="1513" w:author="Thomas Duflot" w:date="2024-11-13T15:18:00Z">
                    <w:rPr>
                      <w:rFonts w:ascii="Arial" w:eastAsia="Arial" w:hAnsi="Arial" w:cs="Arial"/>
                      <w:color w:val="000000"/>
                    </w:rPr>
                  </w:rPrChange>
                </w:rPr>
                <w:t>0</w:t>
              </w:r>
            </w:ins>
            <w:ins w:id="1514" w:author="Thomas Duflot" w:date="2024-11-13T15:19:00Z">
              <w:r>
                <w:rPr>
                  <w:rFonts w:eastAsia="Arial" w:cstheme="minorHAnsi"/>
                  <w:color w:val="000000"/>
                </w:rPr>
                <w:t>.</w:t>
              </w:r>
            </w:ins>
            <w:ins w:id="1515" w:author="Thomas Duflot" w:date="2024-11-13T15:16:00Z">
              <w:r w:rsidRPr="00134397">
                <w:rPr>
                  <w:rFonts w:eastAsia="Arial" w:cstheme="minorHAnsi"/>
                  <w:color w:val="000000"/>
                  <w:rPrChange w:id="1516" w:author="Thomas Duflot" w:date="2024-11-13T15:18:00Z">
                    <w:rPr>
                      <w:rFonts w:ascii="Arial" w:eastAsia="Arial" w:hAnsi="Arial" w:cs="Arial"/>
                      <w:color w:val="000000"/>
                    </w:rPr>
                  </w:rPrChange>
                </w:rPr>
                <w:t>86</w:t>
              </w:r>
            </w:ins>
          </w:p>
        </w:tc>
      </w:tr>
      <w:tr w:rsidR="00134397" w:rsidRPr="00134397" w14:paraId="29070B71" w14:textId="77777777" w:rsidTr="00134397">
        <w:trPr>
          <w:jc w:val="center"/>
          <w:ins w:id="1517"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1B924" w14:textId="7777777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18" w:author="Thomas Duflot" w:date="2024-11-13T15:16:00Z"/>
                <w:rFonts w:cstheme="minorHAnsi"/>
              </w:rPr>
              <w:pPrChange w:id="1519"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520" w:author="Thomas Duflot" w:date="2024-11-13T15:16:00Z">
              <w:r w:rsidRPr="00134397">
                <w:rPr>
                  <w:rFonts w:eastAsia="Arial" w:cstheme="minorHAnsi"/>
                  <w:color w:val="000000"/>
                  <w:rPrChange w:id="1521" w:author="Thomas Duflot" w:date="2024-11-13T15:18:00Z">
                    <w:rPr>
                      <w:rFonts w:ascii="Arial" w:eastAsia="Arial" w:hAnsi="Arial" w:cs="Arial"/>
                      <w:color w:val="000000"/>
                    </w:rPr>
                  </w:rPrChange>
                </w:rPr>
                <w:t>Leegwater</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6D2D" w14:textId="2AB99888"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22" w:author="Thomas Duflot" w:date="2024-11-13T15:16:00Z"/>
                <w:rFonts w:cstheme="minorHAnsi"/>
              </w:rPr>
              <w:pPrChange w:id="1523"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24" w:author="Thomas Duflot" w:date="2024-11-13T15:16:00Z">
              <w:r w:rsidRPr="00134397">
                <w:rPr>
                  <w:rFonts w:eastAsia="Arial" w:cstheme="minorHAnsi"/>
                  <w:color w:val="000000"/>
                  <w:rPrChange w:id="1525" w:author="Thomas Duflot" w:date="2024-11-13T15:18:00Z">
                    <w:rPr>
                      <w:rFonts w:ascii="Arial" w:eastAsia="Arial" w:hAnsi="Arial" w:cs="Arial"/>
                      <w:color w:val="000000"/>
                    </w:rPr>
                  </w:rPrChange>
                </w:rPr>
                <w:t>-8</w:t>
              </w:r>
            </w:ins>
            <w:ins w:id="1526" w:author="Thomas Duflot" w:date="2024-11-13T15:19:00Z">
              <w:r>
                <w:rPr>
                  <w:rFonts w:eastAsia="Arial" w:cstheme="minorHAnsi"/>
                  <w:color w:val="000000"/>
                </w:rPr>
                <w:t>.</w:t>
              </w:r>
            </w:ins>
            <w:ins w:id="1527" w:author="Thomas Duflot" w:date="2024-11-13T15:16:00Z">
              <w:r w:rsidRPr="00134397">
                <w:rPr>
                  <w:rFonts w:eastAsia="Arial" w:cstheme="minorHAnsi"/>
                  <w:color w:val="000000"/>
                  <w:rPrChange w:id="1528" w:author="Thomas Duflot" w:date="2024-11-13T15:18:00Z">
                    <w:rPr>
                      <w:rFonts w:ascii="Arial" w:eastAsia="Arial" w:hAnsi="Arial" w:cs="Arial"/>
                      <w:color w:val="000000"/>
                    </w:rPr>
                  </w:rPrChange>
                </w:rPr>
                <w:t>76</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2726" w14:textId="5D59AF60"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29" w:author="Thomas Duflot" w:date="2024-11-13T15:16:00Z"/>
                <w:rFonts w:cstheme="minorHAnsi"/>
              </w:rPr>
              <w:pPrChange w:id="1530"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31" w:author="Thomas Duflot" w:date="2024-11-13T15:16:00Z">
              <w:r w:rsidRPr="00134397">
                <w:rPr>
                  <w:rFonts w:eastAsia="Arial" w:cstheme="minorHAnsi"/>
                  <w:color w:val="000000"/>
                  <w:rPrChange w:id="1532" w:author="Thomas Duflot" w:date="2024-11-13T15:18:00Z">
                    <w:rPr>
                      <w:rFonts w:ascii="Arial" w:eastAsia="Arial" w:hAnsi="Arial" w:cs="Arial"/>
                      <w:color w:val="000000"/>
                    </w:rPr>
                  </w:rPrChange>
                </w:rPr>
                <w:t>-59</w:t>
              </w:r>
            </w:ins>
            <w:ins w:id="1533" w:author="Thomas Duflot" w:date="2024-11-13T15:19:00Z">
              <w:r>
                <w:rPr>
                  <w:rFonts w:eastAsia="Arial" w:cstheme="minorHAnsi"/>
                  <w:color w:val="000000"/>
                </w:rPr>
                <w:t>.</w:t>
              </w:r>
            </w:ins>
            <w:ins w:id="1534" w:author="Thomas Duflot" w:date="2024-11-13T15:16:00Z">
              <w:r w:rsidRPr="00134397">
                <w:rPr>
                  <w:rFonts w:eastAsia="Arial" w:cstheme="minorHAnsi"/>
                  <w:color w:val="000000"/>
                  <w:rPrChange w:id="1535" w:author="Thomas Duflot" w:date="2024-11-13T15:18:00Z">
                    <w:rPr>
                      <w:rFonts w:ascii="Arial" w:eastAsia="Arial" w:hAnsi="Arial" w:cs="Arial"/>
                      <w:color w:val="000000"/>
                    </w:rPr>
                  </w:rPrChange>
                </w:rPr>
                <w:t>20</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7A171" w14:textId="164C9AB6"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36" w:author="Thomas Duflot" w:date="2024-11-13T15:16:00Z"/>
                <w:rFonts w:cstheme="minorHAnsi"/>
              </w:rPr>
              <w:pPrChange w:id="1537"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38" w:author="Thomas Duflot" w:date="2024-11-13T15:16:00Z">
              <w:r w:rsidRPr="00134397">
                <w:rPr>
                  <w:rFonts w:eastAsia="Arial" w:cstheme="minorHAnsi"/>
                  <w:color w:val="000000"/>
                  <w:rPrChange w:id="1539" w:author="Thomas Duflot" w:date="2024-11-13T15:18:00Z">
                    <w:rPr>
                      <w:rFonts w:ascii="Arial" w:eastAsia="Arial" w:hAnsi="Arial" w:cs="Arial"/>
                      <w:color w:val="000000"/>
                    </w:rPr>
                  </w:rPrChange>
                </w:rPr>
                <w:t>16</w:t>
              </w:r>
            </w:ins>
            <w:ins w:id="1540" w:author="Thomas Duflot" w:date="2024-11-13T15:19:00Z">
              <w:r>
                <w:rPr>
                  <w:rFonts w:eastAsia="Arial" w:cstheme="minorHAnsi"/>
                  <w:color w:val="000000"/>
                </w:rPr>
                <w:t>.</w:t>
              </w:r>
            </w:ins>
            <w:ins w:id="1541" w:author="Thomas Duflot" w:date="2024-11-13T15:16:00Z">
              <w:r w:rsidRPr="00134397">
                <w:rPr>
                  <w:rFonts w:eastAsia="Arial" w:cstheme="minorHAnsi"/>
                  <w:color w:val="000000"/>
                  <w:rPrChange w:id="1542" w:author="Thomas Duflot" w:date="2024-11-13T15:18:00Z">
                    <w:rPr>
                      <w:rFonts w:ascii="Arial" w:eastAsia="Arial" w:hAnsi="Arial" w:cs="Arial"/>
                      <w:color w:val="000000"/>
                    </w:rPr>
                  </w:rPrChange>
                </w:rPr>
                <w:t>71</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92E36" w14:textId="5C1A278A"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43" w:author="Thomas Duflot" w:date="2024-11-13T15:16:00Z"/>
                <w:rFonts w:cstheme="minorHAnsi"/>
              </w:rPr>
              <w:pPrChange w:id="1544"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45" w:author="Thomas Duflot" w:date="2024-11-13T15:16:00Z">
              <w:r w:rsidRPr="00134397">
                <w:rPr>
                  <w:rFonts w:eastAsia="Arial" w:cstheme="minorHAnsi"/>
                  <w:color w:val="000000"/>
                  <w:rPrChange w:id="1546" w:author="Thomas Duflot" w:date="2024-11-13T15:18:00Z">
                    <w:rPr>
                      <w:rFonts w:ascii="Arial" w:eastAsia="Arial" w:hAnsi="Arial" w:cs="Arial"/>
                      <w:color w:val="000000"/>
                    </w:rPr>
                  </w:rPrChange>
                </w:rPr>
                <w:t>95</w:t>
              </w:r>
            </w:ins>
            <w:ins w:id="1547" w:author="Thomas Duflot" w:date="2024-11-13T15:19:00Z">
              <w:r>
                <w:rPr>
                  <w:rFonts w:eastAsia="Arial" w:cstheme="minorHAnsi"/>
                  <w:color w:val="000000"/>
                </w:rPr>
                <w:t>.</w:t>
              </w:r>
            </w:ins>
            <w:ins w:id="1548" w:author="Thomas Duflot" w:date="2024-11-13T15:16:00Z">
              <w:r w:rsidRPr="00134397">
                <w:rPr>
                  <w:rFonts w:eastAsia="Arial" w:cstheme="minorHAnsi"/>
                  <w:color w:val="000000"/>
                  <w:rPrChange w:id="1549" w:author="Thomas Duflot" w:date="2024-11-13T15:18:00Z">
                    <w:rPr>
                      <w:rFonts w:ascii="Arial" w:eastAsia="Arial" w:hAnsi="Arial" w:cs="Arial"/>
                      <w:color w:val="000000"/>
                    </w:rPr>
                  </w:rPrChange>
                </w:rPr>
                <w:t>97</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EB65F" w14:textId="28A9AD09"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50" w:author="Thomas Duflot" w:date="2024-11-13T15:16:00Z"/>
                <w:rFonts w:cstheme="minorHAnsi"/>
              </w:rPr>
              <w:pPrChange w:id="1551"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52" w:author="Thomas Duflot" w:date="2024-11-13T15:16:00Z">
              <w:r w:rsidRPr="00134397">
                <w:rPr>
                  <w:rFonts w:eastAsia="Arial" w:cstheme="minorHAnsi"/>
                  <w:color w:val="000000"/>
                  <w:rPrChange w:id="1553" w:author="Thomas Duflot" w:date="2024-11-13T15:18:00Z">
                    <w:rPr>
                      <w:rFonts w:ascii="Arial" w:eastAsia="Arial" w:hAnsi="Arial" w:cs="Arial"/>
                      <w:color w:val="000000"/>
                    </w:rPr>
                  </w:rPrChange>
                </w:rPr>
                <w:t>0</w:t>
              </w:r>
            </w:ins>
            <w:ins w:id="1554" w:author="Thomas Duflot" w:date="2024-11-13T15:19:00Z">
              <w:r>
                <w:rPr>
                  <w:rFonts w:eastAsia="Arial" w:cstheme="minorHAnsi"/>
                  <w:color w:val="000000"/>
                </w:rPr>
                <w:t>.</w:t>
              </w:r>
            </w:ins>
            <w:ins w:id="1555" w:author="Thomas Duflot" w:date="2024-11-13T15:16:00Z">
              <w:r w:rsidRPr="00134397">
                <w:rPr>
                  <w:rFonts w:eastAsia="Arial" w:cstheme="minorHAnsi"/>
                  <w:color w:val="000000"/>
                  <w:rPrChange w:id="1556" w:author="Thomas Duflot" w:date="2024-11-13T15:18:00Z">
                    <w:rPr>
                      <w:rFonts w:ascii="Arial" w:eastAsia="Arial" w:hAnsi="Arial" w:cs="Arial"/>
                      <w:color w:val="000000"/>
                    </w:rPr>
                  </w:rPrChange>
                </w:rPr>
                <w:t>81</w:t>
              </w:r>
            </w:ins>
          </w:p>
        </w:tc>
      </w:tr>
      <w:tr w:rsidR="00134397" w:rsidRPr="00134397" w14:paraId="76D90F2D" w14:textId="77777777" w:rsidTr="00134397">
        <w:trPr>
          <w:jc w:val="center"/>
          <w:ins w:id="1557" w:author="Thomas Duflot" w:date="2024-11-13T15:16:00Z"/>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B8FC" w14:textId="7777777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58" w:author="Thomas Duflot" w:date="2024-11-13T15:16:00Z"/>
                <w:rFonts w:cstheme="minorHAnsi"/>
              </w:rPr>
              <w:pPrChange w:id="1559"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560" w:author="Thomas Duflot" w:date="2024-11-13T15:16:00Z">
              <w:r w:rsidRPr="00134397">
                <w:rPr>
                  <w:rFonts w:eastAsia="Arial" w:cstheme="minorHAnsi"/>
                  <w:color w:val="000000"/>
                  <w:rPrChange w:id="1561" w:author="Thomas Duflot" w:date="2024-11-13T15:18:00Z">
                    <w:rPr>
                      <w:rFonts w:ascii="Arial" w:eastAsia="Arial" w:hAnsi="Arial" w:cs="Arial"/>
                      <w:color w:val="000000"/>
                    </w:rPr>
                  </w:rPrChange>
                </w:rPr>
                <w:t>Standing</w:t>
              </w:r>
            </w:ins>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B413B" w14:textId="4E41F0EA"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62" w:author="Thomas Duflot" w:date="2024-11-13T15:16:00Z"/>
                <w:rFonts w:cstheme="minorHAnsi"/>
              </w:rPr>
              <w:pPrChange w:id="1563"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64" w:author="Thomas Duflot" w:date="2024-11-13T15:16:00Z">
              <w:r w:rsidRPr="00134397">
                <w:rPr>
                  <w:rFonts w:eastAsia="Arial" w:cstheme="minorHAnsi"/>
                  <w:color w:val="000000"/>
                  <w:rPrChange w:id="1565" w:author="Thomas Duflot" w:date="2024-11-13T15:18:00Z">
                    <w:rPr>
                      <w:rFonts w:ascii="Arial" w:eastAsia="Arial" w:hAnsi="Arial" w:cs="Arial"/>
                      <w:color w:val="000000"/>
                    </w:rPr>
                  </w:rPrChange>
                </w:rPr>
                <w:t>-28</w:t>
              </w:r>
            </w:ins>
            <w:ins w:id="1566" w:author="Thomas Duflot" w:date="2024-11-13T15:19:00Z">
              <w:r>
                <w:rPr>
                  <w:rFonts w:eastAsia="Arial" w:cstheme="minorHAnsi"/>
                  <w:color w:val="000000"/>
                </w:rPr>
                <w:t>.</w:t>
              </w:r>
            </w:ins>
            <w:ins w:id="1567" w:author="Thomas Duflot" w:date="2024-11-13T15:16:00Z">
              <w:r w:rsidRPr="00134397">
                <w:rPr>
                  <w:rFonts w:eastAsia="Arial" w:cstheme="minorHAnsi"/>
                  <w:color w:val="000000"/>
                  <w:rPrChange w:id="1568" w:author="Thomas Duflot" w:date="2024-11-13T15:18:00Z">
                    <w:rPr>
                      <w:rFonts w:ascii="Arial" w:eastAsia="Arial" w:hAnsi="Arial" w:cs="Arial"/>
                      <w:color w:val="000000"/>
                    </w:rPr>
                  </w:rPrChange>
                </w:rPr>
                <w:t>79</w:t>
              </w:r>
            </w:ins>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82A6" w14:textId="493DFD62"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69" w:author="Thomas Duflot" w:date="2024-11-13T15:16:00Z"/>
                <w:rFonts w:cstheme="minorHAnsi"/>
              </w:rPr>
              <w:pPrChange w:id="1570"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71" w:author="Thomas Duflot" w:date="2024-11-13T15:16:00Z">
              <w:r w:rsidRPr="00134397">
                <w:rPr>
                  <w:rFonts w:eastAsia="Arial" w:cstheme="minorHAnsi"/>
                  <w:color w:val="000000"/>
                  <w:rPrChange w:id="1572" w:author="Thomas Duflot" w:date="2024-11-13T15:18:00Z">
                    <w:rPr>
                      <w:rFonts w:ascii="Arial" w:eastAsia="Arial" w:hAnsi="Arial" w:cs="Arial"/>
                      <w:color w:val="000000"/>
                    </w:rPr>
                  </w:rPrChange>
                </w:rPr>
                <w:t>-255</w:t>
              </w:r>
            </w:ins>
            <w:ins w:id="1573" w:author="Thomas Duflot" w:date="2024-11-13T15:19:00Z">
              <w:r>
                <w:rPr>
                  <w:rFonts w:eastAsia="Arial" w:cstheme="minorHAnsi"/>
                  <w:color w:val="000000"/>
                </w:rPr>
                <w:t>.</w:t>
              </w:r>
            </w:ins>
            <w:ins w:id="1574" w:author="Thomas Duflot" w:date="2024-11-13T15:16:00Z">
              <w:r w:rsidRPr="00134397">
                <w:rPr>
                  <w:rFonts w:eastAsia="Arial" w:cstheme="minorHAnsi"/>
                  <w:color w:val="000000"/>
                  <w:rPrChange w:id="1575" w:author="Thomas Duflot" w:date="2024-11-13T15:18:00Z">
                    <w:rPr>
                      <w:rFonts w:ascii="Arial" w:eastAsia="Arial" w:hAnsi="Arial" w:cs="Arial"/>
                      <w:color w:val="000000"/>
                    </w:rPr>
                  </w:rPrChange>
                </w:rPr>
                <w:t>08</w:t>
              </w:r>
            </w:ins>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AEADB" w14:textId="11793B48"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76" w:author="Thomas Duflot" w:date="2024-11-13T15:16:00Z"/>
                <w:rFonts w:cstheme="minorHAnsi"/>
              </w:rPr>
              <w:pPrChange w:id="1577"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78" w:author="Thomas Duflot" w:date="2024-11-13T15:16:00Z">
              <w:r w:rsidRPr="00134397">
                <w:rPr>
                  <w:rFonts w:eastAsia="Arial" w:cstheme="minorHAnsi"/>
                  <w:color w:val="000000"/>
                  <w:rPrChange w:id="1579" w:author="Thomas Duflot" w:date="2024-11-13T15:18:00Z">
                    <w:rPr>
                      <w:rFonts w:ascii="Arial" w:eastAsia="Arial" w:hAnsi="Arial" w:cs="Arial"/>
                      <w:color w:val="000000"/>
                    </w:rPr>
                  </w:rPrChange>
                </w:rPr>
                <w:t>39</w:t>
              </w:r>
            </w:ins>
            <w:ins w:id="1580" w:author="Thomas Duflot" w:date="2024-11-13T15:19:00Z">
              <w:r>
                <w:rPr>
                  <w:rFonts w:eastAsia="Arial" w:cstheme="minorHAnsi"/>
                  <w:color w:val="000000"/>
                </w:rPr>
                <w:t>.</w:t>
              </w:r>
            </w:ins>
            <w:ins w:id="1581" w:author="Thomas Duflot" w:date="2024-11-13T15:16:00Z">
              <w:r w:rsidRPr="00134397">
                <w:rPr>
                  <w:rFonts w:eastAsia="Arial" w:cstheme="minorHAnsi"/>
                  <w:color w:val="000000"/>
                  <w:rPrChange w:id="1582" w:author="Thomas Duflot" w:date="2024-11-13T15:18:00Z">
                    <w:rPr>
                      <w:rFonts w:ascii="Arial" w:eastAsia="Arial" w:hAnsi="Arial" w:cs="Arial"/>
                      <w:color w:val="000000"/>
                    </w:rPr>
                  </w:rPrChange>
                </w:rPr>
                <w:t>10</w:t>
              </w:r>
            </w:ins>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09127" w14:textId="2B78A5DB"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83" w:author="Thomas Duflot" w:date="2024-11-13T15:16:00Z"/>
                <w:rFonts w:cstheme="minorHAnsi"/>
              </w:rPr>
              <w:pPrChange w:id="1584"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85" w:author="Thomas Duflot" w:date="2024-11-13T15:16:00Z">
              <w:r w:rsidRPr="00134397">
                <w:rPr>
                  <w:rFonts w:eastAsia="Arial" w:cstheme="minorHAnsi"/>
                  <w:color w:val="000000"/>
                  <w:rPrChange w:id="1586" w:author="Thomas Duflot" w:date="2024-11-13T15:18:00Z">
                    <w:rPr>
                      <w:rFonts w:ascii="Arial" w:eastAsia="Arial" w:hAnsi="Arial" w:cs="Arial"/>
                      <w:color w:val="000000"/>
                    </w:rPr>
                  </w:rPrChange>
                </w:rPr>
                <w:t>298</w:t>
              </w:r>
            </w:ins>
            <w:ins w:id="1587" w:author="Thomas Duflot" w:date="2024-11-13T15:19:00Z">
              <w:r>
                <w:rPr>
                  <w:rFonts w:eastAsia="Arial" w:cstheme="minorHAnsi"/>
                  <w:color w:val="000000"/>
                </w:rPr>
                <w:t>.</w:t>
              </w:r>
            </w:ins>
            <w:ins w:id="1588" w:author="Thomas Duflot" w:date="2024-11-13T15:16:00Z">
              <w:r w:rsidRPr="00134397">
                <w:rPr>
                  <w:rFonts w:eastAsia="Arial" w:cstheme="minorHAnsi"/>
                  <w:color w:val="000000"/>
                  <w:rPrChange w:id="1589" w:author="Thomas Duflot" w:date="2024-11-13T15:18:00Z">
                    <w:rPr>
                      <w:rFonts w:ascii="Arial" w:eastAsia="Arial" w:hAnsi="Arial" w:cs="Arial"/>
                      <w:color w:val="000000"/>
                    </w:rPr>
                  </w:rPrChange>
                </w:rPr>
                <w:t>0</w:t>
              </w:r>
            </w:ins>
            <w:ins w:id="1590" w:author="Thomas Duflot" w:date="2024-11-13T15:19:00Z">
              <w:r>
                <w:rPr>
                  <w:rFonts w:eastAsia="Arial" w:cstheme="minorHAnsi"/>
                  <w:color w:val="000000"/>
                </w:rPr>
                <w:t>3</w:t>
              </w:r>
            </w:ins>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D447B" w14:textId="0D136F99"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91" w:author="Thomas Duflot" w:date="2024-11-13T15:16:00Z"/>
                <w:rFonts w:cstheme="minorHAnsi"/>
              </w:rPr>
              <w:pPrChange w:id="1592"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593" w:author="Thomas Duflot" w:date="2024-11-13T15:16:00Z">
              <w:r w:rsidRPr="00134397">
                <w:rPr>
                  <w:rFonts w:eastAsia="Arial" w:cstheme="minorHAnsi"/>
                  <w:color w:val="000000"/>
                  <w:rPrChange w:id="1594" w:author="Thomas Duflot" w:date="2024-11-13T15:18:00Z">
                    <w:rPr>
                      <w:rFonts w:ascii="Arial" w:eastAsia="Arial" w:hAnsi="Arial" w:cs="Arial"/>
                      <w:color w:val="000000"/>
                    </w:rPr>
                  </w:rPrChange>
                </w:rPr>
                <w:t>0</w:t>
              </w:r>
            </w:ins>
            <w:ins w:id="1595" w:author="Thomas Duflot" w:date="2024-11-13T15:19:00Z">
              <w:r>
                <w:rPr>
                  <w:rFonts w:eastAsia="Arial" w:cstheme="minorHAnsi"/>
                  <w:color w:val="000000"/>
                </w:rPr>
                <w:t>.</w:t>
              </w:r>
            </w:ins>
            <w:ins w:id="1596" w:author="Thomas Duflot" w:date="2024-11-13T15:16:00Z">
              <w:r w:rsidRPr="00134397">
                <w:rPr>
                  <w:rFonts w:eastAsia="Arial" w:cstheme="minorHAnsi"/>
                  <w:color w:val="000000"/>
                  <w:rPrChange w:id="1597" w:author="Thomas Duflot" w:date="2024-11-13T15:18:00Z">
                    <w:rPr>
                      <w:rFonts w:ascii="Arial" w:eastAsia="Arial" w:hAnsi="Arial" w:cs="Arial"/>
                      <w:color w:val="000000"/>
                    </w:rPr>
                  </w:rPrChange>
                </w:rPr>
                <w:t>71</w:t>
              </w:r>
            </w:ins>
          </w:p>
        </w:tc>
      </w:tr>
      <w:tr w:rsidR="00134397" w:rsidRPr="00134397" w14:paraId="0C8BDA18" w14:textId="77777777" w:rsidTr="00134397">
        <w:trPr>
          <w:jc w:val="center"/>
          <w:ins w:id="1598" w:author="Thomas Duflot" w:date="2024-11-13T15:16:00Z"/>
        </w:trPr>
        <w:tc>
          <w:tcPr>
            <w:tcW w:w="566"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283227" w14:textId="7777777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599" w:author="Thomas Duflot" w:date="2024-11-13T15:16:00Z"/>
                <w:rFonts w:cstheme="minorHAnsi"/>
              </w:rPr>
              <w:pPrChange w:id="1600"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pPr>
              </w:pPrChange>
            </w:pPr>
            <w:ins w:id="1601" w:author="Thomas Duflot" w:date="2024-11-13T15:16:00Z">
              <w:r w:rsidRPr="00134397">
                <w:rPr>
                  <w:rFonts w:eastAsia="Arial" w:cstheme="minorHAnsi"/>
                  <w:color w:val="000000"/>
                  <w:rPrChange w:id="1602" w:author="Thomas Duflot" w:date="2024-11-13T15:18:00Z">
                    <w:rPr>
                      <w:rFonts w:ascii="Arial" w:eastAsia="Arial" w:hAnsi="Arial" w:cs="Arial"/>
                      <w:color w:val="000000"/>
                    </w:rPr>
                  </w:rPrChange>
                </w:rPr>
                <w:t>Ulldemolins</w:t>
              </w:r>
            </w:ins>
          </w:p>
        </w:tc>
        <w:tc>
          <w:tcPr>
            <w:tcW w:w="806"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18BEF0" w14:textId="2EB9F985"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603" w:author="Thomas Duflot" w:date="2024-11-13T15:16:00Z"/>
                <w:rFonts w:cstheme="minorHAnsi"/>
              </w:rPr>
              <w:pPrChange w:id="1604"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605" w:author="Thomas Duflot" w:date="2024-11-13T15:16:00Z">
              <w:r w:rsidRPr="00134397">
                <w:rPr>
                  <w:rFonts w:eastAsia="Arial" w:cstheme="minorHAnsi"/>
                  <w:color w:val="000000"/>
                  <w:rPrChange w:id="1606" w:author="Thomas Duflot" w:date="2024-11-13T15:18:00Z">
                    <w:rPr>
                      <w:rFonts w:ascii="Arial" w:eastAsia="Arial" w:hAnsi="Arial" w:cs="Arial"/>
                      <w:color w:val="000000"/>
                    </w:rPr>
                  </w:rPrChange>
                </w:rPr>
                <w:t>-15</w:t>
              </w:r>
            </w:ins>
            <w:ins w:id="1607" w:author="Thomas Duflot" w:date="2024-11-13T15:19:00Z">
              <w:r>
                <w:rPr>
                  <w:rFonts w:eastAsia="Arial" w:cstheme="minorHAnsi"/>
                  <w:color w:val="000000"/>
                </w:rPr>
                <w:t>.</w:t>
              </w:r>
            </w:ins>
            <w:ins w:id="1608" w:author="Thomas Duflot" w:date="2024-11-13T15:16:00Z">
              <w:r w:rsidRPr="00134397">
                <w:rPr>
                  <w:rFonts w:eastAsia="Arial" w:cstheme="minorHAnsi"/>
                  <w:color w:val="000000"/>
                  <w:rPrChange w:id="1609" w:author="Thomas Duflot" w:date="2024-11-13T15:18:00Z">
                    <w:rPr>
                      <w:rFonts w:ascii="Arial" w:eastAsia="Arial" w:hAnsi="Arial" w:cs="Arial"/>
                      <w:color w:val="000000"/>
                    </w:rPr>
                  </w:rPrChange>
                </w:rPr>
                <w:t>93</w:t>
              </w:r>
            </w:ins>
          </w:p>
        </w:tc>
        <w:tc>
          <w:tcPr>
            <w:tcW w:w="980"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61BC94" w14:textId="15741101"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610" w:author="Thomas Duflot" w:date="2024-11-13T15:16:00Z"/>
                <w:rFonts w:cstheme="minorHAnsi"/>
              </w:rPr>
              <w:pPrChange w:id="1611"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612" w:author="Thomas Duflot" w:date="2024-11-13T15:16:00Z">
              <w:r w:rsidRPr="00134397">
                <w:rPr>
                  <w:rFonts w:eastAsia="Arial" w:cstheme="minorHAnsi"/>
                  <w:color w:val="000000"/>
                  <w:rPrChange w:id="1613" w:author="Thomas Duflot" w:date="2024-11-13T15:18:00Z">
                    <w:rPr>
                      <w:rFonts w:ascii="Arial" w:eastAsia="Arial" w:hAnsi="Arial" w:cs="Arial"/>
                      <w:color w:val="000000"/>
                    </w:rPr>
                  </w:rPrChange>
                </w:rPr>
                <w:t>-205</w:t>
              </w:r>
            </w:ins>
            <w:ins w:id="1614" w:author="Thomas Duflot" w:date="2024-11-13T15:19:00Z">
              <w:r>
                <w:rPr>
                  <w:rFonts w:eastAsia="Arial" w:cstheme="minorHAnsi"/>
                  <w:color w:val="000000"/>
                </w:rPr>
                <w:t>.</w:t>
              </w:r>
            </w:ins>
            <w:ins w:id="1615" w:author="Thomas Duflot" w:date="2024-11-13T15:16:00Z">
              <w:r w:rsidRPr="00134397">
                <w:rPr>
                  <w:rFonts w:eastAsia="Arial" w:cstheme="minorHAnsi"/>
                  <w:color w:val="000000"/>
                  <w:rPrChange w:id="1616" w:author="Thomas Duflot" w:date="2024-11-13T15:18:00Z">
                    <w:rPr>
                      <w:rFonts w:ascii="Arial" w:eastAsia="Arial" w:hAnsi="Arial" w:cs="Arial"/>
                      <w:color w:val="000000"/>
                    </w:rPr>
                  </w:rPrChange>
                </w:rPr>
                <w:t>95</w:t>
              </w:r>
            </w:ins>
          </w:p>
        </w:tc>
        <w:tc>
          <w:tcPr>
            <w:tcW w:w="938"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8C5541" w14:textId="0D520813"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617" w:author="Thomas Duflot" w:date="2024-11-13T15:16:00Z"/>
                <w:rFonts w:cstheme="minorHAnsi"/>
              </w:rPr>
              <w:pPrChange w:id="1618"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619" w:author="Thomas Duflot" w:date="2024-11-13T15:16:00Z">
              <w:r w:rsidRPr="00134397">
                <w:rPr>
                  <w:rFonts w:eastAsia="Arial" w:cstheme="minorHAnsi"/>
                  <w:color w:val="000000"/>
                  <w:rPrChange w:id="1620" w:author="Thomas Duflot" w:date="2024-11-13T15:18:00Z">
                    <w:rPr>
                      <w:rFonts w:ascii="Arial" w:eastAsia="Arial" w:hAnsi="Arial" w:cs="Arial"/>
                      <w:color w:val="000000"/>
                    </w:rPr>
                  </w:rPrChange>
                </w:rPr>
                <w:t>19</w:t>
              </w:r>
            </w:ins>
            <w:ins w:id="1621" w:author="Thomas Duflot" w:date="2024-11-13T15:19:00Z">
              <w:r>
                <w:rPr>
                  <w:rFonts w:eastAsia="Arial" w:cstheme="minorHAnsi"/>
                  <w:color w:val="000000"/>
                </w:rPr>
                <w:t>.</w:t>
              </w:r>
            </w:ins>
            <w:ins w:id="1622" w:author="Thomas Duflot" w:date="2024-11-13T15:16:00Z">
              <w:r w:rsidRPr="00134397">
                <w:rPr>
                  <w:rFonts w:eastAsia="Arial" w:cstheme="minorHAnsi"/>
                  <w:color w:val="000000"/>
                  <w:rPrChange w:id="1623" w:author="Thomas Duflot" w:date="2024-11-13T15:18:00Z">
                    <w:rPr>
                      <w:rFonts w:ascii="Arial" w:eastAsia="Arial" w:hAnsi="Arial" w:cs="Arial"/>
                      <w:color w:val="000000"/>
                    </w:rPr>
                  </w:rPrChange>
                </w:rPr>
                <w:t>07</w:t>
              </w:r>
            </w:ins>
          </w:p>
        </w:tc>
        <w:tc>
          <w:tcPr>
            <w:tcW w:w="882"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F7022" w14:textId="3EDBDC40"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624" w:author="Thomas Duflot" w:date="2024-11-13T15:16:00Z"/>
                <w:rFonts w:cstheme="minorHAnsi"/>
              </w:rPr>
              <w:pPrChange w:id="1625"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626" w:author="Thomas Duflot" w:date="2024-11-13T15:16:00Z">
              <w:r w:rsidRPr="00134397">
                <w:rPr>
                  <w:rFonts w:eastAsia="Arial" w:cstheme="minorHAnsi"/>
                  <w:color w:val="000000"/>
                  <w:rPrChange w:id="1627" w:author="Thomas Duflot" w:date="2024-11-13T15:18:00Z">
                    <w:rPr>
                      <w:rFonts w:ascii="Arial" w:eastAsia="Arial" w:hAnsi="Arial" w:cs="Arial"/>
                      <w:color w:val="000000"/>
                    </w:rPr>
                  </w:rPrChange>
                </w:rPr>
                <w:t>246</w:t>
              </w:r>
            </w:ins>
            <w:ins w:id="1628" w:author="Thomas Duflot" w:date="2024-11-13T15:19:00Z">
              <w:r>
                <w:rPr>
                  <w:rFonts w:eastAsia="Arial" w:cstheme="minorHAnsi"/>
                  <w:color w:val="000000"/>
                </w:rPr>
                <w:t>.</w:t>
              </w:r>
            </w:ins>
            <w:ins w:id="1629" w:author="Thomas Duflot" w:date="2024-11-13T15:16:00Z">
              <w:r w:rsidRPr="00134397">
                <w:rPr>
                  <w:rFonts w:eastAsia="Arial" w:cstheme="minorHAnsi"/>
                  <w:color w:val="000000"/>
                  <w:rPrChange w:id="1630" w:author="Thomas Duflot" w:date="2024-11-13T15:18:00Z">
                    <w:rPr>
                      <w:rFonts w:ascii="Arial" w:eastAsia="Arial" w:hAnsi="Arial" w:cs="Arial"/>
                      <w:color w:val="000000"/>
                    </w:rPr>
                  </w:rPrChange>
                </w:rPr>
                <w:t>80</w:t>
              </w:r>
            </w:ins>
          </w:p>
        </w:tc>
        <w:tc>
          <w:tcPr>
            <w:tcW w:w="829"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6DBA2C" w14:textId="182E3FD7" w:rsidR="00134397" w:rsidRPr="00CA4FDB" w:rsidRDefault="00134397">
            <w:pPr>
              <w:pBdr>
                <w:top w:val="none" w:sz="0" w:space="0" w:color="000000"/>
                <w:left w:val="none" w:sz="0" w:space="0" w:color="000000"/>
                <w:bottom w:val="none" w:sz="0" w:space="0" w:color="000000"/>
                <w:right w:val="none" w:sz="0" w:space="0" w:color="000000"/>
              </w:pBdr>
              <w:spacing w:before="100" w:after="100"/>
              <w:ind w:left="100" w:right="100"/>
              <w:jc w:val="center"/>
              <w:rPr>
                <w:ins w:id="1631" w:author="Thomas Duflot" w:date="2024-11-13T15:16:00Z"/>
                <w:rFonts w:cstheme="minorHAnsi"/>
              </w:rPr>
              <w:pPrChange w:id="1632" w:author="Thomas Duflot" w:date="2024-11-13T22:1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633" w:author="Thomas Duflot" w:date="2024-11-13T15:16:00Z">
              <w:r w:rsidRPr="00134397">
                <w:rPr>
                  <w:rFonts w:eastAsia="Arial" w:cstheme="minorHAnsi"/>
                  <w:color w:val="000000"/>
                  <w:rPrChange w:id="1634" w:author="Thomas Duflot" w:date="2024-11-13T15:18:00Z">
                    <w:rPr>
                      <w:rFonts w:ascii="Arial" w:eastAsia="Arial" w:hAnsi="Arial" w:cs="Arial"/>
                      <w:color w:val="000000"/>
                    </w:rPr>
                  </w:rPrChange>
                </w:rPr>
                <w:t>0</w:t>
              </w:r>
            </w:ins>
            <w:ins w:id="1635" w:author="Thomas Duflot" w:date="2024-11-13T15:19:00Z">
              <w:r>
                <w:rPr>
                  <w:rFonts w:eastAsia="Arial" w:cstheme="minorHAnsi"/>
                  <w:color w:val="000000"/>
                </w:rPr>
                <w:t>.</w:t>
              </w:r>
            </w:ins>
            <w:ins w:id="1636" w:author="Thomas Duflot" w:date="2024-11-13T15:16:00Z">
              <w:r w:rsidRPr="00134397">
                <w:rPr>
                  <w:rFonts w:eastAsia="Arial" w:cstheme="minorHAnsi"/>
                  <w:color w:val="000000"/>
                  <w:rPrChange w:id="1637" w:author="Thomas Duflot" w:date="2024-11-13T15:18:00Z">
                    <w:rPr>
                      <w:rFonts w:ascii="Arial" w:eastAsia="Arial" w:hAnsi="Arial" w:cs="Arial"/>
                      <w:color w:val="000000"/>
                    </w:rPr>
                  </w:rPrChange>
                </w:rPr>
                <w:t>73</w:t>
              </w:r>
            </w:ins>
          </w:p>
        </w:tc>
      </w:tr>
    </w:tbl>
    <w:p w14:paraId="47188874" w14:textId="77777777" w:rsidR="00CA110C" w:rsidRPr="00392EA4" w:rsidRDefault="00CA110C" w:rsidP="00392EA4">
      <w:pPr>
        <w:spacing w:line="480" w:lineRule="auto"/>
        <w:jc w:val="both"/>
        <w:rPr>
          <w:lang w:val="en-US"/>
        </w:rPr>
      </w:pPr>
    </w:p>
    <w:p w14:paraId="7D58723B" w14:textId="10D2445B" w:rsidR="00C8759F" w:rsidDel="00CA110C" w:rsidRDefault="00C8759F" w:rsidP="008F0A59">
      <w:pPr>
        <w:spacing w:line="480" w:lineRule="auto"/>
        <w:rPr>
          <w:del w:id="1638" w:author="Thomas Duflot" w:date="2024-11-13T14:13:00Z"/>
          <w:lang w:val="en-US"/>
        </w:rPr>
      </w:pPr>
    </w:p>
    <w:p w14:paraId="5DDE3EF9" w14:textId="3AFD1A1D" w:rsidR="00C8759F" w:rsidDel="00CA110C" w:rsidRDefault="00C8759F" w:rsidP="008F0A59">
      <w:pPr>
        <w:spacing w:line="480" w:lineRule="auto"/>
        <w:rPr>
          <w:del w:id="1639" w:author="Thomas Duflot" w:date="2024-11-13T14:13:00Z"/>
          <w:b/>
          <w:bCs/>
          <w:lang w:val="en-US"/>
        </w:rPr>
      </w:pPr>
      <w:del w:id="1640" w:author="Thomas Duflot" w:date="2024-11-13T14:13:00Z">
        <w:r w:rsidDel="00CA110C">
          <w:rPr>
            <w:b/>
            <w:bCs/>
            <w:lang w:val="en-US"/>
          </w:rPr>
          <w:br w:type="page"/>
        </w:r>
      </w:del>
    </w:p>
    <w:p w14:paraId="135F0EDF" w14:textId="0EA01759" w:rsidR="00C8759F" w:rsidRPr="002877CB" w:rsidRDefault="00C8759F" w:rsidP="002877CB">
      <w:pPr>
        <w:spacing w:after="120" w:line="360" w:lineRule="auto"/>
        <w:rPr>
          <w:b/>
          <w:bCs/>
          <w:lang w:val="en-US"/>
        </w:rPr>
      </w:pPr>
      <w:r w:rsidRPr="002877CB">
        <w:rPr>
          <w:b/>
          <w:bCs/>
          <w:lang w:val="en-US"/>
        </w:rPr>
        <w:t xml:space="preserve">TABLE </w:t>
      </w:r>
      <w:ins w:id="1641" w:author="Thomas Duflot" w:date="2024-11-13T14:03:00Z">
        <w:r w:rsidR="000A221E">
          <w:rPr>
            <w:b/>
            <w:bCs/>
            <w:lang w:val="en-US"/>
          </w:rPr>
          <w:t>4</w:t>
        </w:r>
      </w:ins>
      <w:del w:id="1642" w:author="Thomas Duflot" w:date="2024-11-13T14:03:00Z">
        <w:r w:rsidR="006727D5" w:rsidDel="000A221E">
          <w:rPr>
            <w:b/>
            <w:bCs/>
            <w:lang w:val="en-US"/>
          </w:rPr>
          <w:delText>3</w:delText>
        </w:r>
      </w:del>
      <w:r w:rsidR="00F85D08" w:rsidRPr="002877CB">
        <w:rPr>
          <w:b/>
          <w:bCs/>
          <w:lang w:val="en-US"/>
        </w:rPr>
        <w:t>:</w:t>
      </w:r>
      <w:r w:rsidRPr="002877CB">
        <w:rPr>
          <w:b/>
          <w:bCs/>
          <w:lang w:val="en-US"/>
        </w:rPr>
        <w:t xml:space="preserve"> </w:t>
      </w:r>
      <w:r w:rsidRPr="002877CB">
        <w:rPr>
          <w:bCs/>
          <w:lang w:val="en-US"/>
        </w:rPr>
        <w:t xml:space="preserve">Patient </w:t>
      </w:r>
      <w:r w:rsidR="00D730F9" w:rsidRPr="002877CB">
        <w:rPr>
          <w:bCs/>
          <w:lang w:val="en-US"/>
        </w:rPr>
        <w:t>and dosing</w:t>
      </w:r>
      <w:r w:rsidRPr="002877CB">
        <w:rPr>
          <w:bCs/>
          <w:lang w:val="en-US"/>
        </w:rPr>
        <w:t xml:space="preserve"> </w:t>
      </w:r>
      <w:r w:rsidR="00D730F9" w:rsidRPr="002877CB">
        <w:rPr>
          <w:bCs/>
          <w:lang w:val="en-US"/>
        </w:rPr>
        <w:t>characteristics</w:t>
      </w:r>
      <w:r w:rsidRPr="002877CB">
        <w:rPr>
          <w:bCs/>
          <w:lang w:val="en-US"/>
        </w:rPr>
        <w:t>.</w:t>
      </w:r>
    </w:p>
    <w:tbl>
      <w:tblPr>
        <w:tblW w:w="10206" w:type="dxa"/>
        <w:jc w:val="center"/>
        <w:tblLayout w:type="fixed"/>
        <w:tblLook w:val="0420" w:firstRow="1" w:lastRow="0" w:firstColumn="0" w:lastColumn="0" w:noHBand="0" w:noVBand="1"/>
      </w:tblPr>
      <w:tblGrid>
        <w:gridCol w:w="2127"/>
        <w:gridCol w:w="567"/>
        <w:gridCol w:w="1701"/>
        <w:gridCol w:w="283"/>
        <w:gridCol w:w="2835"/>
        <w:gridCol w:w="851"/>
        <w:gridCol w:w="1842"/>
      </w:tblGrid>
      <w:tr w:rsidR="00CF33AE" w:rsidRPr="00CF33AE" w14:paraId="3228EA0B" w14:textId="77777777" w:rsidTr="00FF6F79">
        <w:trPr>
          <w:tblHeader/>
          <w:jc w:val="center"/>
        </w:trPr>
        <w:tc>
          <w:tcPr>
            <w:tcW w:w="2127"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tcMar>
              <w:top w:w="0" w:type="dxa"/>
              <w:left w:w="0" w:type="dxa"/>
              <w:bottom w:w="0" w:type="dxa"/>
              <w:right w:w="0" w:type="dxa"/>
            </w:tcMar>
            <w:vAlign w:val="center"/>
          </w:tcPr>
          <w:p w14:paraId="40CA347D" w14:textId="0053C3BF"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b/>
                <w:color w:val="000000"/>
                <w:szCs w:val="20"/>
              </w:rPr>
              <w:t>Patient related variables</w:t>
            </w:r>
          </w:p>
        </w:tc>
        <w:tc>
          <w:tcPr>
            <w:tcW w:w="567"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tcMar>
              <w:top w:w="0" w:type="dxa"/>
              <w:left w:w="0" w:type="dxa"/>
              <w:bottom w:w="0" w:type="dxa"/>
              <w:right w:w="0" w:type="dxa"/>
            </w:tcMar>
            <w:vAlign w:val="center"/>
          </w:tcPr>
          <w:p w14:paraId="284C7115" w14:textId="77777777"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b/>
                <w:szCs w:val="20"/>
              </w:rPr>
            </w:pPr>
            <w:r w:rsidRPr="00CF33AE">
              <w:rPr>
                <w:rFonts w:cstheme="minorHAnsi"/>
                <w:b/>
                <w:szCs w:val="20"/>
              </w:rPr>
              <w:t>n</w:t>
            </w:r>
          </w:p>
        </w:tc>
        <w:tc>
          <w:tcPr>
            <w:tcW w:w="1701" w:type="dxa"/>
            <w:tcBorders>
              <w:top w:val="single" w:sz="8" w:space="0" w:color="000000"/>
              <w:left w:val="none" w:sz="0" w:space="0" w:color="000000"/>
              <w:bottom w:val="single" w:sz="8" w:space="0" w:color="000000"/>
            </w:tcBorders>
            <w:shd w:val="clear" w:color="auto" w:fill="D0CECE" w:themeFill="background2" w:themeFillShade="E6"/>
            <w:vAlign w:val="center"/>
          </w:tcPr>
          <w:p w14:paraId="6AD08D48" w14:textId="2B957DEC"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vertAlign w:val="superscript"/>
              </w:rPr>
            </w:pPr>
            <w:r w:rsidRPr="00CF33AE">
              <w:rPr>
                <w:rFonts w:eastAsia="Arial" w:cstheme="minorHAnsi"/>
                <w:b/>
                <w:color w:val="000000"/>
                <w:szCs w:val="20"/>
              </w:rPr>
              <w:t>Overall</w:t>
            </w:r>
          </w:p>
          <w:p w14:paraId="5BC3E3DB" w14:textId="210C87A0"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cstheme="minorHAnsi"/>
                <w:b/>
                <w:szCs w:val="20"/>
              </w:rPr>
              <w:t>(N=222)</w:t>
            </w:r>
          </w:p>
        </w:tc>
        <w:tc>
          <w:tcPr>
            <w:tcW w:w="283" w:type="dxa"/>
            <w:tcBorders>
              <w:top w:val="single" w:sz="8" w:space="0" w:color="000000"/>
            </w:tcBorders>
            <w:shd w:val="clear" w:color="auto" w:fill="FFFFFF" w:themeFill="background1"/>
          </w:tcPr>
          <w:p w14:paraId="047C3B3F" w14:textId="77777777" w:rsidR="00CF33AE" w:rsidRPr="00CF33AE" w:rsidRDefault="00CF33AE" w:rsidP="00242890">
            <w:pPr>
              <w:spacing w:after="0" w:line="276" w:lineRule="auto"/>
              <w:ind w:left="100" w:right="102"/>
              <w:jc w:val="center"/>
              <w:rPr>
                <w:rFonts w:eastAsia="Arial" w:cstheme="minorHAnsi"/>
                <w:b/>
                <w:color w:val="000000"/>
                <w:szCs w:val="20"/>
              </w:rPr>
            </w:pPr>
          </w:p>
        </w:tc>
        <w:tc>
          <w:tcPr>
            <w:tcW w:w="2835" w:type="dxa"/>
            <w:tcBorders>
              <w:top w:val="single" w:sz="8" w:space="0" w:color="000000"/>
              <w:left w:val="nil"/>
              <w:bottom w:val="single" w:sz="8" w:space="0" w:color="000000"/>
              <w:right w:val="none" w:sz="0" w:space="0" w:color="000000"/>
            </w:tcBorders>
            <w:shd w:val="clear" w:color="auto" w:fill="D0CECE" w:themeFill="background2" w:themeFillShade="E6"/>
            <w:vAlign w:val="center"/>
          </w:tcPr>
          <w:p w14:paraId="2C9BBE54" w14:textId="5E086E4C"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eastAsia="Arial" w:cstheme="minorHAnsi"/>
                <w:b/>
                <w:color w:val="000000"/>
                <w:szCs w:val="20"/>
              </w:rPr>
              <w:t>Dosing related</w:t>
            </w:r>
          </w:p>
          <w:p w14:paraId="476071A9" w14:textId="19D21C7E"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eastAsia="Arial" w:cstheme="minorHAnsi"/>
                <w:b/>
                <w:color w:val="000000"/>
                <w:szCs w:val="20"/>
              </w:rPr>
              <w:t>variables</w:t>
            </w:r>
          </w:p>
        </w:tc>
        <w:tc>
          <w:tcPr>
            <w:tcW w:w="851"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vAlign w:val="center"/>
          </w:tcPr>
          <w:p w14:paraId="0F0698C7" w14:textId="092D57FF"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eastAsia="Arial" w:cstheme="minorHAnsi"/>
                <w:b/>
                <w:color w:val="000000"/>
                <w:szCs w:val="20"/>
              </w:rPr>
              <w:t>n</w:t>
            </w:r>
          </w:p>
        </w:tc>
        <w:tc>
          <w:tcPr>
            <w:tcW w:w="1842"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tcMar>
              <w:top w:w="0" w:type="dxa"/>
              <w:left w:w="0" w:type="dxa"/>
              <w:bottom w:w="0" w:type="dxa"/>
              <w:right w:w="0" w:type="dxa"/>
            </w:tcMar>
            <w:vAlign w:val="center"/>
          </w:tcPr>
          <w:p w14:paraId="0E41D9E5" w14:textId="77777777" w:rsidR="00DB5B17"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vertAlign w:val="superscript"/>
              </w:rPr>
            </w:pPr>
            <w:r w:rsidRPr="00CF33AE">
              <w:rPr>
                <w:rFonts w:eastAsia="Arial" w:cstheme="minorHAnsi"/>
                <w:b/>
                <w:color w:val="000000"/>
                <w:szCs w:val="20"/>
              </w:rPr>
              <w:t>Overall</w:t>
            </w:r>
            <w:r w:rsidRPr="00CF33AE">
              <w:rPr>
                <w:rFonts w:eastAsia="Arial" w:cstheme="minorHAnsi"/>
                <w:color w:val="000000"/>
                <w:szCs w:val="20"/>
                <w:vertAlign w:val="superscript"/>
              </w:rPr>
              <w:t xml:space="preserve"> </w:t>
            </w:r>
          </w:p>
          <w:p w14:paraId="179B0C05" w14:textId="7D8263F6"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cstheme="minorHAnsi"/>
                <w:b/>
                <w:szCs w:val="20"/>
              </w:rPr>
              <w:t>(N=408)</w:t>
            </w:r>
          </w:p>
        </w:tc>
      </w:tr>
      <w:tr w:rsidR="00D730F9" w:rsidRPr="00CF33AE" w14:paraId="54390EA9" w14:textId="77777777" w:rsidTr="00FF6F79">
        <w:trPr>
          <w:jc w:val="center"/>
        </w:trPr>
        <w:tc>
          <w:tcPr>
            <w:tcW w:w="212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773BF"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Age</w:t>
            </w:r>
            <w:r w:rsidRPr="00CF33AE">
              <w:rPr>
                <w:rFonts w:eastAsia="Arial" w:cstheme="minorHAnsi"/>
                <w:color w:val="000000"/>
                <w:szCs w:val="20"/>
              </w:rPr>
              <w:t>, years</w:t>
            </w:r>
          </w:p>
        </w:tc>
        <w:tc>
          <w:tcPr>
            <w:tcW w:w="56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058BA" w14:textId="1AA7AE8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tcBorders>
              <w:top w:val="single" w:sz="8" w:space="0" w:color="000000"/>
              <w:left w:val="none" w:sz="0" w:space="0" w:color="000000"/>
              <w:bottom w:val="none" w:sz="0" w:space="0" w:color="000000"/>
            </w:tcBorders>
            <w:shd w:val="clear" w:color="auto" w:fill="FFFFFF"/>
            <w:vAlign w:val="center"/>
          </w:tcPr>
          <w:p w14:paraId="49E9BB31" w14:textId="0C9FD0C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sidRPr="00CF33AE">
              <w:rPr>
                <w:rFonts w:eastAsia="Arial" w:cstheme="minorHAnsi"/>
                <w:color w:val="000000"/>
                <w:szCs w:val="20"/>
              </w:rPr>
              <w:t>74 [63 - 82]</w:t>
            </w:r>
          </w:p>
        </w:tc>
        <w:tc>
          <w:tcPr>
            <w:tcW w:w="283" w:type="dxa"/>
            <w:shd w:val="clear" w:color="auto" w:fill="FFFFFF" w:themeFill="background1"/>
          </w:tcPr>
          <w:p w14:paraId="7BBCDDC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single" w:sz="8" w:space="0" w:color="000000"/>
              <w:left w:val="nil"/>
              <w:bottom w:val="none" w:sz="0" w:space="0" w:color="000000"/>
              <w:right w:val="none" w:sz="0" w:space="0" w:color="000000"/>
            </w:tcBorders>
            <w:shd w:val="clear" w:color="auto" w:fill="FFFFFF"/>
            <w:vAlign w:val="center"/>
          </w:tcPr>
          <w:p w14:paraId="2D2CFF79" w14:textId="2451D6EF" w:rsidR="00D730F9" w:rsidRPr="00D730F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r>
              <w:rPr>
                <w:rFonts w:eastAsia="Arial" w:cstheme="minorHAnsi"/>
                <w:b/>
                <w:color w:val="000000"/>
                <w:szCs w:val="20"/>
              </w:rPr>
              <w:t>Total Ceftriaxone</w:t>
            </w:r>
            <w:r>
              <w:rPr>
                <w:rFonts w:eastAsia="Arial" w:cstheme="minorHAnsi"/>
                <w:color w:val="000000"/>
                <w:szCs w:val="20"/>
              </w:rPr>
              <w:t xml:space="preserve"> (mg/L)</w:t>
            </w:r>
          </w:p>
        </w:tc>
        <w:tc>
          <w:tcPr>
            <w:tcW w:w="851" w:type="dxa"/>
            <w:tcBorders>
              <w:top w:val="single" w:sz="8" w:space="0" w:color="000000"/>
              <w:left w:val="none" w:sz="0" w:space="0" w:color="000000"/>
              <w:bottom w:val="none" w:sz="0" w:space="0" w:color="000000"/>
              <w:right w:val="none" w:sz="0" w:space="0" w:color="000000"/>
            </w:tcBorders>
            <w:shd w:val="clear" w:color="auto" w:fill="FFFFFF"/>
            <w:vAlign w:val="center"/>
          </w:tcPr>
          <w:p w14:paraId="5EF8FB1F" w14:textId="2DA56B1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Pr>
                <w:rFonts w:eastAsia="Arial" w:cstheme="minorHAnsi"/>
                <w:color w:val="000000"/>
                <w:szCs w:val="20"/>
              </w:rPr>
              <w:t>408</w:t>
            </w:r>
          </w:p>
        </w:tc>
        <w:tc>
          <w:tcPr>
            <w:tcW w:w="184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8B874" w14:textId="7B5FC31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Pr>
                <w:rFonts w:eastAsia="Arial" w:cstheme="minorHAnsi"/>
                <w:color w:val="000000"/>
              </w:rPr>
              <w:t>69 [43 - 105]</w:t>
            </w:r>
          </w:p>
        </w:tc>
      </w:tr>
      <w:tr w:rsidR="00D730F9" w:rsidRPr="00CF33AE" w14:paraId="083BE06C"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43F0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Sex</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32DB6" w14:textId="18E56E9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F64ED7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left w:val="none" w:sz="0" w:space="0" w:color="000000"/>
              <w:bottom w:val="none" w:sz="0" w:space="0" w:color="000000"/>
              <w:right w:val="none" w:sz="0" w:space="0" w:color="000000"/>
            </w:tcBorders>
            <w:shd w:val="clear" w:color="auto" w:fill="FFFFFF" w:themeFill="background1"/>
          </w:tcPr>
          <w:p w14:paraId="63A512F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7FC18FBA" w14:textId="5A30EA2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 xml:space="preserve">Albumin </w:t>
            </w:r>
            <w:r w:rsidRPr="00F0123B">
              <w:rPr>
                <w:rFonts w:eastAsia="Arial" w:cstheme="minorHAnsi"/>
                <w:color w:val="000000"/>
                <w:szCs w:val="20"/>
              </w:rPr>
              <w:t>(g/dL)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31FAC2A5" w14:textId="2193573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376</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D791B" w14:textId="2C86E28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27.0 [23.4 - 30.1]</w:t>
            </w:r>
          </w:p>
        </w:tc>
      </w:tr>
      <w:tr w:rsidR="00D730F9" w:rsidRPr="00CF33AE" w14:paraId="2451216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D3A04" w14:textId="42E454D4" w:rsidR="00D730F9" w:rsidRPr="00CF33AE" w:rsidRDefault="00503706"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Pr>
                <w:rFonts w:eastAsia="Arial" w:cstheme="minorHAnsi"/>
                <w:color w:val="000000"/>
                <w:szCs w:val="20"/>
              </w:rPr>
              <w:t>Man</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7A0C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F6EA41C" w14:textId="0E4116FD" w:rsidR="00D730F9" w:rsidRPr="00CF33AE" w:rsidRDefault="0086783F"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Pr>
                <w:rFonts w:eastAsia="Arial" w:cstheme="minorHAnsi"/>
                <w:color w:val="000000"/>
                <w:szCs w:val="20"/>
              </w:rPr>
              <w:t>139</w:t>
            </w:r>
            <w:r w:rsidR="00D730F9" w:rsidRPr="00CF33AE">
              <w:rPr>
                <w:rFonts w:eastAsia="Arial" w:cstheme="minorHAnsi"/>
                <w:color w:val="000000"/>
                <w:szCs w:val="20"/>
              </w:rPr>
              <w:t xml:space="preserve"> (62.6%)</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64EE8E8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70424C54" w14:textId="4DAC47C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r w:rsidRPr="00CF33AE">
              <w:rPr>
                <w:rFonts w:eastAsia="Arial" w:cstheme="minorHAnsi"/>
                <w:b/>
                <w:color w:val="000000"/>
                <w:szCs w:val="20"/>
              </w:rPr>
              <w:t xml:space="preserve">Bilirubin  </w:t>
            </w:r>
            <w:r w:rsidRPr="00F0123B">
              <w:rPr>
                <w:rFonts w:eastAsia="Arial" w:cstheme="minorHAnsi"/>
                <w:color w:val="000000"/>
                <w:szCs w:val="20"/>
              </w:rPr>
              <w:t>(µmol /L)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24A65289" w14:textId="654B749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sidRPr="00CF33AE">
              <w:rPr>
                <w:rFonts w:eastAsia="Arial" w:cstheme="minorHAnsi"/>
                <w:color w:val="000000"/>
                <w:szCs w:val="20"/>
              </w:rPr>
              <w:t>403</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09B" w14:textId="1AC58F84"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6 [5 - 11]</w:t>
            </w:r>
          </w:p>
        </w:tc>
      </w:tr>
      <w:tr w:rsidR="00D730F9" w:rsidRPr="00CF33AE" w14:paraId="1E9EFB12"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3C43" w14:textId="16F69F7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b/>
                <w:szCs w:val="20"/>
              </w:rPr>
            </w:pPr>
            <w:r w:rsidRPr="00CF33AE">
              <w:rPr>
                <w:b/>
              </w:rPr>
              <w:t>Department</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6AEC2" w14:textId="097211A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t>221</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53DB39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14882B9"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0A182C36" w14:textId="281F84A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 xml:space="preserve">Creatinine </w:t>
            </w:r>
            <w:r w:rsidRPr="00F0123B">
              <w:rPr>
                <w:rFonts w:eastAsia="Arial" w:cstheme="minorHAnsi"/>
                <w:color w:val="000000"/>
                <w:szCs w:val="20"/>
              </w:rPr>
              <w:t>(µmol/L)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2530465F" w14:textId="5C31FD3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407</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B08D8" w14:textId="04CC50C6"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121 [81 - 202]</w:t>
            </w:r>
          </w:p>
        </w:tc>
      </w:tr>
      <w:tr w:rsidR="00D730F9" w:rsidRPr="00CF33AE" w14:paraId="615B59E0" w14:textId="77777777" w:rsidTr="00FF6F79">
        <w:trPr>
          <w:trHeight w:val="266"/>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2A8A5" w14:textId="68C5802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ID</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CAA3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BF4C0CA" w14:textId="4394D89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53 (24.0%)</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68EB6A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2FFC0D4" w14:textId="2D435FF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C-reactive protein </w:t>
            </w:r>
            <w:r w:rsidRPr="00F0123B">
              <w:rPr>
                <w:rFonts w:eastAsia="Arial" w:cstheme="minorHAnsi"/>
                <w:color w:val="000000"/>
                <w:szCs w:val="20"/>
              </w:rPr>
              <w:t>(mg/L)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04388284" w14:textId="0CC5951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E05F" w14:textId="12F5980E"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49 [22 - 97]</w:t>
            </w:r>
          </w:p>
        </w:tc>
      </w:tr>
      <w:tr w:rsidR="00D730F9" w:rsidRPr="00CF33AE" w14:paraId="7A1E73F4"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3DD84" w14:textId="2F21BD7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Medical ICU</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BD1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F20061F" w14:textId="4045826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45 (20.4%)</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16228D7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4DDAF50" w14:textId="72D71ED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Neutrophils </w:t>
            </w:r>
            <w:r w:rsidRPr="00F0123B">
              <w:rPr>
                <w:rFonts w:eastAsia="Arial" w:cstheme="minorHAnsi"/>
                <w:color w:val="000000"/>
                <w:szCs w:val="20"/>
              </w:rPr>
              <w:t>(x10</w:t>
            </w:r>
            <w:r w:rsidRPr="00F0123B">
              <w:rPr>
                <w:rFonts w:eastAsia="Arial" w:cstheme="minorHAnsi"/>
                <w:color w:val="000000"/>
                <w:szCs w:val="20"/>
                <w:vertAlign w:val="superscript"/>
              </w:rPr>
              <w:t>9</w:t>
            </w:r>
            <w:r w:rsidRPr="00F0123B">
              <w:rPr>
                <w:rFonts w:eastAsia="Arial" w:cstheme="minorHAnsi"/>
                <w:color w:val="000000"/>
                <w:szCs w:val="20"/>
              </w:rPr>
              <w:t>/L)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5010BCC9" w14:textId="41C7CC9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408</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3CE4F" w14:textId="2900A1A3"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6.3 [4.7 - 9.2]</w:t>
            </w:r>
          </w:p>
        </w:tc>
      </w:tr>
      <w:tr w:rsidR="00D730F9" w:rsidRPr="00CF33AE" w14:paraId="1260BB9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4DE0" w14:textId="3C8E173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Cardiology</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F7C7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665C0CD" w14:textId="45A78A3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41 (18.6%)</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78FB41B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4AB17459" w14:textId="1845A97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GGT </w:t>
            </w:r>
            <w:r w:rsidRPr="00F0123B">
              <w:rPr>
                <w:rFonts w:eastAsia="Arial" w:cstheme="minorHAnsi"/>
                <w:color w:val="000000"/>
                <w:szCs w:val="20"/>
              </w:rPr>
              <w:t>(U/L)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577AF2BB" w14:textId="4382ACA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7B9D4" w14:textId="0726FAAF"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92 [42 - 171]</w:t>
            </w:r>
          </w:p>
        </w:tc>
      </w:tr>
      <w:tr w:rsidR="00D730F9" w:rsidRPr="00862F63" w14:paraId="23EDCDF0"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8F422" w14:textId="3F9A831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Medicine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8E4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55C62D2" w14:textId="476D7A8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22 (10.0%)</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5E6A0A7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0A615127" w14:textId="7D6BC7E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Hemoglobin </w:t>
            </w:r>
            <w:r w:rsidRPr="00F0123B">
              <w:rPr>
                <w:rFonts w:eastAsia="Arial" w:cstheme="minorHAnsi"/>
                <w:color w:val="000000"/>
                <w:szCs w:val="20"/>
              </w:rPr>
              <w:t>(g/dL)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0C1BC4EF" w14:textId="2AE0582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408</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FF52F" w14:textId="7BA1F62D"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lang w:val="en-US"/>
              </w:rPr>
            </w:pPr>
            <w:r w:rsidRPr="00862F63">
              <w:rPr>
                <w:rFonts w:eastAsia="Arial" w:cstheme="minorHAnsi"/>
                <w:color w:val="000000"/>
              </w:rPr>
              <w:t>9.5 [8.6 - 10.9]</w:t>
            </w:r>
          </w:p>
        </w:tc>
      </w:tr>
      <w:tr w:rsidR="00D730F9" w:rsidRPr="00862F63" w14:paraId="0643D29C"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3D10" w14:textId="6720E1C4"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862F63">
              <w:rPr>
                <w:lang w:val="en-US"/>
              </w:rPr>
              <w:t>Other</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D7696"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856E76D" w14:textId="4E02692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lang w:val="en-US"/>
              </w:rPr>
              <w:t>18 (8.1%)</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3B24A5C2"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1F15CAFD" w14:textId="070D64F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lang w:val="en-US"/>
              </w:rPr>
            </w:pPr>
            <w:del w:id="1643" w:author="DUFLOT, Thomas" w:date="2024-02-21T11:46:00Z">
              <w:r w:rsidRPr="00CF33AE" w:rsidDel="003E28CB">
                <w:rPr>
                  <w:rFonts w:eastAsia="Arial" w:cstheme="minorHAnsi"/>
                  <w:b/>
                  <w:color w:val="000000"/>
                  <w:szCs w:val="20"/>
                </w:rPr>
                <w:delText xml:space="preserve">Protides </w:delText>
              </w:r>
            </w:del>
            <w:ins w:id="1644" w:author="DUFLOT, Thomas" w:date="2024-02-21T11:46:00Z">
              <w:r w:rsidR="003E28CB">
                <w:rPr>
                  <w:rFonts w:eastAsia="Arial" w:cstheme="minorHAnsi"/>
                  <w:b/>
                  <w:color w:val="000000"/>
                  <w:szCs w:val="20"/>
                </w:rPr>
                <w:t>Protein</w:t>
              </w:r>
              <w:r w:rsidR="003E28CB" w:rsidRPr="00CF33AE">
                <w:rPr>
                  <w:rFonts w:eastAsia="Arial" w:cstheme="minorHAnsi"/>
                  <w:b/>
                  <w:color w:val="000000"/>
                  <w:szCs w:val="20"/>
                </w:rPr>
                <w:t xml:space="preserve"> </w:t>
              </w:r>
            </w:ins>
            <w:r w:rsidRPr="00F0123B">
              <w:rPr>
                <w:rFonts w:eastAsia="Arial" w:cstheme="minorHAnsi"/>
                <w:color w:val="000000"/>
                <w:szCs w:val="20"/>
              </w:rPr>
              <w:t>(g/L)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6C5E38D1" w14:textId="0D6CC90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CF33AE">
              <w:rPr>
                <w:rFonts w:eastAsia="Arial" w:cstheme="minorHAnsi"/>
                <w:color w:val="000000"/>
                <w:szCs w:val="20"/>
              </w:rPr>
              <w:t>407</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B485C" w14:textId="2167F6BE"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lang w:val="en-US"/>
              </w:rPr>
            </w:pPr>
            <w:r w:rsidRPr="00862F63">
              <w:rPr>
                <w:rFonts w:eastAsia="Arial" w:cstheme="minorHAnsi"/>
                <w:color w:val="000000"/>
              </w:rPr>
              <w:t>65 [60 - 69]</w:t>
            </w:r>
          </w:p>
        </w:tc>
      </w:tr>
      <w:tr w:rsidR="00D730F9" w:rsidRPr="00862F63" w14:paraId="5FEA878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34E56" w14:textId="400BAE4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862F63">
              <w:rPr>
                <w:lang w:val="en-US"/>
              </w:rPr>
              <w:t>Geriatrics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124C3"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195D020" w14:textId="4D87F9E5"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lang w:val="en-US"/>
              </w:rPr>
              <w:t>17 (7.7%)</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BF7D254"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34AE2344" w14:textId="74D434EB" w:rsidR="00D730F9" w:rsidRPr="00862F63" w:rsidRDefault="00185C7E" w:rsidP="00242890">
            <w:pPr>
              <w:pBdr>
                <w:top w:val="none" w:sz="0" w:space="0" w:color="000000"/>
                <w:left w:val="none" w:sz="0" w:space="0" w:color="000000"/>
                <w:bottom w:val="none" w:sz="0" w:space="0" w:color="000000"/>
                <w:right w:val="none" w:sz="0" w:space="0" w:color="000000"/>
              </w:pBdr>
              <w:spacing w:after="0" w:line="276" w:lineRule="auto"/>
              <w:ind w:left="100" w:right="102"/>
              <w:rPr>
                <w:lang w:val="en-US"/>
              </w:rPr>
            </w:pPr>
            <w:r>
              <w:rPr>
                <w:rFonts w:eastAsia="Arial" w:cstheme="minorHAnsi"/>
                <w:b/>
                <w:color w:val="000000"/>
                <w:szCs w:val="20"/>
                <w:lang w:val="en-US"/>
              </w:rPr>
              <w:t>ASAT</w:t>
            </w:r>
            <w:r w:rsidR="00D730F9" w:rsidRPr="00862F63">
              <w:rPr>
                <w:rFonts w:eastAsia="Arial" w:cstheme="minorHAnsi"/>
                <w:b/>
                <w:color w:val="000000"/>
                <w:szCs w:val="20"/>
                <w:lang w:val="en-US"/>
              </w:rPr>
              <w:t xml:space="preserve"> </w:t>
            </w:r>
            <w:r w:rsidR="00D730F9" w:rsidRPr="00862F63">
              <w:rPr>
                <w:rFonts w:eastAsia="Arial" w:cstheme="minorHAnsi"/>
                <w:color w:val="000000"/>
                <w:szCs w:val="20"/>
                <w:lang w:val="en-US"/>
              </w:rPr>
              <w:t>(U/L)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778D7511" w14:textId="1F0E31CE"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rFonts w:eastAsia="Arial" w:cstheme="minorHAnsi"/>
                <w:color w:val="000000"/>
                <w:szCs w:val="20"/>
                <w:lang w:val="en-US"/>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C3FDA" w14:textId="7E997E7A"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lang w:val="en-US"/>
              </w:rPr>
            </w:pPr>
            <w:r w:rsidRPr="00862F63">
              <w:rPr>
                <w:rFonts w:eastAsia="Arial" w:cstheme="minorHAnsi"/>
                <w:color w:val="000000"/>
              </w:rPr>
              <w:t>30 [22 - 43]</w:t>
            </w:r>
          </w:p>
        </w:tc>
      </w:tr>
      <w:tr w:rsidR="00D730F9" w:rsidRPr="00CF33AE" w14:paraId="7C10340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D3CA0" w14:textId="5DA7E2C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862F63">
              <w:rPr>
                <w:lang w:val="en-US"/>
              </w:rPr>
              <w:t>Nephrology</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B9B04"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69CE1589" w14:textId="748A9709"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lang w:val="en-US"/>
              </w:rPr>
              <w:t>11 (5.0%)</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4CF58A3"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66C66C17" w14:textId="23AF2A53" w:rsidR="00D730F9" w:rsidRPr="00CF33AE" w:rsidRDefault="00185C7E" w:rsidP="00242890">
            <w:pPr>
              <w:pBdr>
                <w:top w:val="none" w:sz="0" w:space="0" w:color="000000"/>
                <w:left w:val="none" w:sz="0" w:space="0" w:color="000000"/>
                <w:bottom w:val="none" w:sz="0" w:space="0" w:color="000000"/>
                <w:right w:val="none" w:sz="0" w:space="0" w:color="000000"/>
              </w:pBdr>
              <w:spacing w:after="0" w:line="276" w:lineRule="auto"/>
              <w:ind w:left="100" w:right="102"/>
            </w:pPr>
            <w:r>
              <w:rPr>
                <w:rFonts w:eastAsia="Arial" w:cstheme="minorHAnsi"/>
                <w:b/>
                <w:color w:val="000000"/>
                <w:szCs w:val="20"/>
                <w:lang w:val="en-US"/>
              </w:rPr>
              <w:t>ALAT</w:t>
            </w:r>
            <w:r w:rsidR="00D730F9" w:rsidRPr="00862F63">
              <w:rPr>
                <w:rFonts w:eastAsia="Arial" w:cstheme="minorHAnsi"/>
                <w:b/>
                <w:color w:val="000000"/>
                <w:szCs w:val="20"/>
                <w:lang w:val="en-US"/>
              </w:rPr>
              <w:t xml:space="preserve"> </w:t>
            </w:r>
            <w:r w:rsidR="00D730F9" w:rsidRPr="00862F63">
              <w:rPr>
                <w:rFonts w:eastAsia="Arial" w:cstheme="minorHAnsi"/>
                <w:color w:val="000000"/>
                <w:szCs w:val="20"/>
                <w:lang w:val="en-US"/>
              </w:rPr>
              <w:t>(U/L)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5409F5DE" w14:textId="56BA855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862F63">
              <w:rPr>
                <w:rFonts w:eastAsia="Arial" w:cstheme="minorHAnsi"/>
                <w:color w:val="000000"/>
                <w:szCs w:val="20"/>
                <w:lang w:val="en-US"/>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6E0EF" w14:textId="4C9AAC4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24 [16 - 41]</w:t>
            </w:r>
          </w:p>
        </w:tc>
      </w:tr>
      <w:tr w:rsidR="00D730F9" w:rsidRPr="00CF33AE" w14:paraId="345A8744"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8A61F" w14:textId="0CCFB40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HGE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9A1F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232BBB7" w14:textId="03D1341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8 (3.6%)</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7EC5FD59"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11BFD54" w14:textId="64CF1C4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862F63">
              <w:rPr>
                <w:rFonts w:eastAsia="Arial" w:cstheme="minorHAnsi"/>
                <w:b/>
                <w:color w:val="000000"/>
                <w:szCs w:val="20"/>
                <w:lang w:val="en-US"/>
              </w:rPr>
              <w:t xml:space="preserve">Urea </w:t>
            </w:r>
            <w:r w:rsidRPr="00F0123B">
              <w:rPr>
                <w:rFonts w:eastAsia="Arial" w:cstheme="minorHAnsi"/>
                <w:color w:val="000000"/>
                <w:szCs w:val="20"/>
              </w:rPr>
              <w:t>(mmol/L)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75D59B42" w14:textId="787D4B8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407</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67A9D" w14:textId="79C8460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862F63">
              <w:rPr>
                <w:rFonts w:eastAsia="Arial" w:cstheme="minorHAnsi"/>
                <w:color w:val="000000"/>
              </w:rPr>
              <w:t>11 [6 - 17]</w:t>
            </w:r>
          </w:p>
        </w:tc>
      </w:tr>
      <w:tr w:rsidR="00D730F9" w:rsidRPr="00CF33AE" w14:paraId="16AED6D2"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1851" w14:textId="74C4588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Neurology</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A26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971F4E2" w14:textId="0BC8786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6 (2.7%)</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51F01C54"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1FCA2E25" w14:textId="133434D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rPr>
            </w:pPr>
            <w:r w:rsidRPr="00CF33AE">
              <w:rPr>
                <w:rFonts w:eastAsia="Arial" w:cstheme="minorHAnsi"/>
                <w:b/>
                <w:color w:val="000000"/>
                <w:szCs w:val="20"/>
              </w:rPr>
              <w:t>Concomitant Antibiotics</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339EF1D6" w14:textId="54DD01E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63F8" w14:textId="35A0AD3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r>
      <w:tr w:rsidR="00D730F9" w:rsidRPr="00CF33AE" w14:paraId="4EAFD4F6"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3F2D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BMI</w:t>
            </w:r>
            <w:r w:rsidRPr="00CF33AE">
              <w:rPr>
                <w:rFonts w:eastAsia="Arial" w:cstheme="minorHAnsi"/>
                <w:color w:val="000000"/>
                <w:szCs w:val="20"/>
              </w:rPr>
              <w:t>, (kg/m²)</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7A63B" w14:textId="2B5551E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1</w:t>
            </w:r>
            <w:r w:rsidR="0086783F">
              <w:rPr>
                <w:rFonts w:eastAsia="Arial" w:cstheme="minorHAnsi"/>
                <w:color w:val="000000"/>
                <w:szCs w:val="20"/>
              </w:rPr>
              <w:t>6</w:t>
            </w:r>
            <w:r w:rsidRPr="00CF33AE">
              <w:rPr>
                <w:rFonts w:eastAsia="Arial" w:cstheme="minorHAnsi"/>
                <w:color w:val="000000"/>
                <w:szCs w:val="20"/>
              </w:rPr>
              <w:t>6</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85C3452" w14:textId="24C0C32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28 [24 - 32]</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3B96D949"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3667571D" w14:textId="3D9E481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Betalactams</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554DCF7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0D889" w14:textId="7C417AE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225 (55.7%)</w:t>
            </w:r>
          </w:p>
        </w:tc>
      </w:tr>
      <w:tr w:rsidR="00D730F9" w:rsidRPr="00CF33AE" w14:paraId="24FE922E"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9CF5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Diabetes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4EF24" w14:textId="2D2B504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219</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116BED55" w14:textId="120C0CB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79 (36.1%)</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AAAEF3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6A4140BE" w14:textId="77146E6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color w:val="000000"/>
              </w:rPr>
              <w:t>Both</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43BCA4E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B6EF14" w14:textId="65DCE6C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71 (17.6%)</w:t>
            </w:r>
          </w:p>
        </w:tc>
      </w:tr>
      <w:tr w:rsidR="00D730F9" w:rsidRPr="00CF33AE" w14:paraId="6EFA981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C63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Hypertension</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37EE7" w14:textId="7DE6CD5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220</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6B8B38C0" w14:textId="7351400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134 (60.9%)</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04E3FB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6E0428C" w14:textId="668EF78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color w:val="000000"/>
              </w:rPr>
              <w:t>Other</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423255C4"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849F9" w14:textId="15BBB51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52 (12.9%)</w:t>
            </w:r>
          </w:p>
        </w:tc>
      </w:tr>
      <w:tr w:rsidR="00D730F9" w:rsidRPr="00CF33AE" w14:paraId="4040335B"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8B06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Kidney failure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1171" w14:textId="219DB40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220</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AF2C608" w14:textId="0F12C53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54 (24.5%)</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76811B6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23D976C5" w14:textId="5D1EF72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color w:val="000000"/>
              </w:rPr>
              <w:t>None</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48524A0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40E93A" w14:textId="07FCEED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50 (12.4%)</w:t>
            </w:r>
          </w:p>
        </w:tc>
      </w:tr>
      <w:tr w:rsidR="00D730F9" w:rsidRPr="00CF33AE" w14:paraId="628BBDC3"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F095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Hepatic failure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736C9" w14:textId="37AD7BA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220</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FCF517D" w14:textId="5E253D2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15 (6.8%)</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07F394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BE75972" w14:textId="66BB876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szCs w:val="18"/>
              </w:rPr>
            </w:pPr>
            <w:r w:rsidRPr="00CF33AE">
              <w:rPr>
                <w:rFonts w:eastAsia="Arial" w:cstheme="minorHAnsi"/>
                <w:color w:val="000000"/>
              </w:rPr>
              <w:t>Amino</w:t>
            </w:r>
            <w:ins w:id="1645" w:author="DUFLOT, Thomas" w:date="2024-02-21T11:46:00Z">
              <w:r w:rsidR="003E28CB">
                <w:rPr>
                  <w:rFonts w:eastAsia="Arial" w:cstheme="minorHAnsi"/>
                  <w:color w:val="000000"/>
                </w:rPr>
                <w:t>glyco</w:t>
              </w:r>
            </w:ins>
            <w:r w:rsidRPr="00CF33AE">
              <w:rPr>
                <w:rFonts w:eastAsia="Arial" w:cstheme="minorHAnsi"/>
                <w:color w:val="000000"/>
              </w:rPr>
              <w:t>sides</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15660320" w14:textId="6D046AE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9D9C8E" w14:textId="58A971F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6 (1.5%)</w:t>
            </w:r>
          </w:p>
        </w:tc>
      </w:tr>
      <w:tr w:rsidR="00D730F9" w:rsidRPr="00CF33AE" w14:paraId="06EE0B92"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BDB4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Heart failure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8DD4F" w14:textId="06D63DD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AAEE08A" w14:textId="55A8D1E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58 (26.1%)</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9A9C634"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68C65E5A" w14:textId="7785DC08"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b/>
                <w:color w:val="000000"/>
                <w:szCs w:val="20"/>
              </w:rPr>
              <w:t>Dosing regimen</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66EDCE93" w14:textId="648B9D3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szCs w:val="20"/>
              </w:rPr>
              <w:t>35</w:t>
            </w:r>
            <w:r w:rsidR="003578EA">
              <w:rPr>
                <w:rFonts w:eastAsia="Arial" w:cstheme="minorHAnsi"/>
                <w:color w:val="000000"/>
                <w:szCs w:val="20"/>
              </w:rPr>
              <w:t>5</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EC5A" w14:textId="6E40072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r>
      <w:tr w:rsidR="00D730F9" w:rsidRPr="00CF33AE" w14:paraId="1758524E"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E8F77"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Infection</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2C79B" w14:textId="36AEBD5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218</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CB9886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2667450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39D534D1" w14:textId="57B944B8"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Pr>
                <w:rFonts w:eastAsia="Arial" w:cstheme="minorHAnsi"/>
                <w:color w:val="000000"/>
              </w:rPr>
              <w:t>1g once a day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3D91D68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07D6A" w14:textId="798E191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rPr>
              <w:t>87 (24.5%)</w:t>
            </w:r>
          </w:p>
        </w:tc>
      </w:tr>
      <w:tr w:rsidR="00D730F9" w:rsidRPr="00CF33AE" w14:paraId="6236B0F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A4B7C" w14:textId="2B51CA18"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Endocarditis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EA30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4B4930AE" w14:textId="4889234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86 (39.4%)</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72FE59B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22117E85" w14:textId="5B66584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1</w:t>
            </w:r>
            <w:r>
              <w:rPr>
                <w:rFonts w:eastAsia="Arial" w:cstheme="minorHAnsi"/>
                <w:color w:val="000000"/>
              </w:rPr>
              <w:t>g</w:t>
            </w:r>
            <w:r w:rsidRPr="00CF33AE">
              <w:rPr>
                <w:rFonts w:eastAsia="Arial" w:cstheme="minorHAnsi"/>
                <w:color w:val="000000"/>
              </w:rPr>
              <w:t xml:space="preserve"> </w:t>
            </w:r>
            <w:r>
              <w:rPr>
                <w:rFonts w:eastAsia="Arial" w:cstheme="minorHAnsi"/>
                <w:color w:val="000000"/>
              </w:rPr>
              <w:t>twice daily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1301E53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0E1E4" w14:textId="0056A26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83 (23.4%)</w:t>
            </w:r>
          </w:p>
        </w:tc>
      </w:tr>
      <w:tr w:rsidR="00D730F9" w:rsidRPr="00CF33AE" w14:paraId="23B89D0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F8BA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Bacteremia</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C9D8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344A6D44" w14:textId="501AE92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44 (20.2%)</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4D8C83D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A5A20A8" w14:textId="16A0D26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2</w:t>
            </w:r>
            <w:r>
              <w:rPr>
                <w:rFonts w:eastAsia="Arial" w:cstheme="minorHAnsi"/>
                <w:color w:val="000000"/>
              </w:rPr>
              <w:t>g twice daily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2287CEA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03BEB9" w14:textId="32B4D83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79 (22.3%)</w:t>
            </w:r>
          </w:p>
        </w:tc>
      </w:tr>
      <w:tr w:rsidR="00D730F9" w:rsidRPr="00CF33AE" w14:paraId="366F6BDE"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8C2C"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Other</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A7F8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3135850F" w14:textId="33705EC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37 (17.0%)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024C40B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1A64A6CF" w14:textId="5ED6B40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2</w:t>
            </w:r>
            <w:r>
              <w:rPr>
                <w:rFonts w:eastAsia="Arial" w:cstheme="minorHAnsi"/>
                <w:color w:val="000000"/>
              </w:rPr>
              <w:t>g once daily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7E4B150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A33BC" w14:textId="6DC5A05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75 (21.1%)</w:t>
            </w:r>
          </w:p>
        </w:tc>
      </w:tr>
      <w:tr w:rsidR="00D730F9" w:rsidRPr="00CF33AE" w14:paraId="721CF54E"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A02CE" w14:textId="1563B73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Pr>
                <w:rFonts w:eastAsia="Arial" w:cstheme="minorHAnsi"/>
                <w:color w:val="000000"/>
                <w:szCs w:val="20"/>
              </w:rPr>
              <w:t>UTI</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A8CE7"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BDCE8F3" w14:textId="78EFF22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24 (11.0%)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3F3EFF1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5AB31816" w14:textId="51A46EF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Other</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596BFBB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C3B54" w14:textId="2C40BE7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31 (8.7%)</w:t>
            </w:r>
          </w:p>
        </w:tc>
      </w:tr>
      <w:tr w:rsidR="00D730F9" w:rsidRPr="00CF33AE" w14:paraId="0D012E00"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BB1D6" w14:textId="7EC3009D" w:rsidR="00D730F9" w:rsidRPr="00CF33AE" w:rsidRDefault="00D730F9" w:rsidP="003E28CB">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del w:id="1646" w:author="DUFLOT, Thomas" w:date="2024-02-21T11:44:00Z">
              <w:r w:rsidRPr="00CF33AE" w:rsidDel="009B1A26">
                <w:rPr>
                  <w:rFonts w:eastAsia="Arial" w:cstheme="minorHAnsi"/>
                  <w:color w:val="000000"/>
                  <w:szCs w:val="20"/>
                </w:rPr>
                <w:delText>Probabilistic</w:delText>
              </w:r>
            </w:del>
            <w:ins w:id="1647" w:author="DUFLOT, Thomas" w:date="2024-02-21T11:47:00Z">
              <w:r w:rsidR="003E28CB">
                <w:rPr>
                  <w:rFonts w:eastAsia="Arial" w:cstheme="minorHAnsi"/>
                  <w:color w:val="000000"/>
                  <w:szCs w:val="20"/>
                </w:rPr>
                <w:t>Suspected</w:t>
              </w:r>
            </w:ins>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24C5C"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47625F44" w14:textId="282A569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14 (6.4%)</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4C08E8E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CF50505" w14:textId="6ECD10C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3B9F45D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85BA9" w14:textId="1EA5043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r>
      <w:tr w:rsidR="00D730F9" w:rsidRPr="00CF33AE" w14:paraId="17B2D30A" w14:textId="77777777" w:rsidTr="00FF6F79">
        <w:trPr>
          <w:jc w:val="center"/>
        </w:trPr>
        <w:tc>
          <w:tcPr>
            <w:tcW w:w="212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14E740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Pneumopathy</w:t>
            </w:r>
          </w:p>
        </w:tc>
        <w:tc>
          <w:tcPr>
            <w:tcW w:w="56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C68CC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right w:val="none" w:sz="0" w:space="0" w:color="000000"/>
            </w:tcBorders>
            <w:shd w:val="clear" w:color="auto" w:fill="FFFFFF"/>
            <w:vAlign w:val="center"/>
          </w:tcPr>
          <w:p w14:paraId="6BEB98B3" w14:textId="7B48487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13 (6.0%)</w:t>
            </w:r>
          </w:p>
        </w:tc>
        <w:tc>
          <w:tcPr>
            <w:tcW w:w="283" w:type="dxa"/>
            <w:tcBorders>
              <w:top w:val="none" w:sz="0" w:space="0" w:color="000000"/>
              <w:left w:val="none" w:sz="0" w:space="0" w:color="000000"/>
              <w:right w:val="none" w:sz="0" w:space="0" w:color="000000"/>
            </w:tcBorders>
            <w:shd w:val="clear" w:color="auto" w:fill="FFFFFF"/>
          </w:tcPr>
          <w:p w14:paraId="5ED5122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2835" w:type="dxa"/>
            <w:tcBorders>
              <w:top w:val="none" w:sz="0" w:space="0" w:color="000000"/>
              <w:left w:val="none" w:sz="0" w:space="0" w:color="000000"/>
              <w:right w:val="none" w:sz="0" w:space="0" w:color="000000"/>
            </w:tcBorders>
            <w:shd w:val="clear" w:color="auto" w:fill="FFFFFF"/>
            <w:vAlign w:val="center"/>
          </w:tcPr>
          <w:p w14:paraId="5ADC7A62" w14:textId="0CDB944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851" w:type="dxa"/>
            <w:tcBorders>
              <w:top w:val="none" w:sz="0" w:space="0" w:color="000000"/>
              <w:left w:val="none" w:sz="0" w:space="0" w:color="000000"/>
              <w:right w:val="none" w:sz="0" w:space="0" w:color="000000"/>
            </w:tcBorders>
            <w:shd w:val="clear" w:color="auto" w:fill="FFFFFF"/>
            <w:vAlign w:val="center"/>
          </w:tcPr>
          <w:p w14:paraId="071B08E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112C240" w14:textId="684701C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r>
      <w:tr w:rsidR="00D730F9" w:rsidRPr="00CF33AE" w14:paraId="33B8DB81" w14:textId="77777777" w:rsidTr="00FF6F79">
        <w:trPr>
          <w:jc w:val="center"/>
        </w:trPr>
        <w:tc>
          <w:tcPr>
            <w:tcW w:w="2127" w:type="dxa"/>
            <w:shd w:val="clear" w:color="auto" w:fill="FFFFFF"/>
            <w:tcMar>
              <w:top w:w="0" w:type="dxa"/>
              <w:left w:w="0" w:type="dxa"/>
              <w:bottom w:w="0" w:type="dxa"/>
              <w:right w:w="0" w:type="dxa"/>
            </w:tcMar>
            <w:vAlign w:val="center"/>
          </w:tcPr>
          <w:p w14:paraId="49775DE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Length of stay (days)</w:t>
            </w:r>
          </w:p>
        </w:tc>
        <w:tc>
          <w:tcPr>
            <w:tcW w:w="567" w:type="dxa"/>
            <w:shd w:val="clear" w:color="auto" w:fill="FFFFFF"/>
            <w:tcMar>
              <w:top w:w="0" w:type="dxa"/>
              <w:left w:w="0" w:type="dxa"/>
              <w:bottom w:w="0" w:type="dxa"/>
              <w:right w:w="0" w:type="dxa"/>
            </w:tcMar>
            <w:vAlign w:val="center"/>
          </w:tcPr>
          <w:p w14:paraId="0359390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shd w:val="clear" w:color="auto" w:fill="FFFFFF"/>
            <w:vAlign w:val="center"/>
          </w:tcPr>
          <w:p w14:paraId="10ECEB6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sidRPr="00CF33AE">
              <w:rPr>
                <w:rFonts w:eastAsia="Arial" w:cstheme="minorHAnsi"/>
                <w:color w:val="000000"/>
                <w:szCs w:val="20"/>
              </w:rPr>
              <w:t>27 [17 - 46]</w:t>
            </w:r>
          </w:p>
        </w:tc>
        <w:tc>
          <w:tcPr>
            <w:tcW w:w="283" w:type="dxa"/>
            <w:shd w:val="clear" w:color="auto" w:fill="FFFFFF"/>
          </w:tcPr>
          <w:p w14:paraId="6C0EA00F"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p>
        </w:tc>
        <w:tc>
          <w:tcPr>
            <w:tcW w:w="2835" w:type="dxa"/>
            <w:shd w:val="clear" w:color="auto" w:fill="FFFFFF"/>
            <w:vAlign w:val="center"/>
          </w:tcPr>
          <w:p w14:paraId="081F45A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p>
        </w:tc>
        <w:tc>
          <w:tcPr>
            <w:tcW w:w="851" w:type="dxa"/>
            <w:shd w:val="clear" w:color="auto" w:fill="FFFFFF"/>
            <w:vAlign w:val="center"/>
          </w:tcPr>
          <w:p w14:paraId="32BFE83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842" w:type="dxa"/>
            <w:shd w:val="clear" w:color="auto" w:fill="FFFFFF"/>
            <w:tcMar>
              <w:top w:w="0" w:type="dxa"/>
              <w:left w:w="0" w:type="dxa"/>
              <w:bottom w:w="0" w:type="dxa"/>
              <w:right w:w="0" w:type="dxa"/>
            </w:tcMar>
            <w:vAlign w:val="center"/>
          </w:tcPr>
          <w:p w14:paraId="073C69F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r>
      <w:tr w:rsidR="00D730F9" w:rsidRPr="00CF33AE" w14:paraId="0B362CD2" w14:textId="77777777" w:rsidTr="00FF6F79">
        <w:trPr>
          <w:jc w:val="center"/>
        </w:trPr>
        <w:tc>
          <w:tcPr>
            <w:tcW w:w="2127"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0D1F" w14:textId="4653A5E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Pr>
                <w:rFonts w:eastAsia="Arial" w:cstheme="minorHAnsi"/>
                <w:b/>
                <w:color w:val="000000"/>
                <w:szCs w:val="20"/>
              </w:rPr>
              <w:t>Bacteria</w:t>
            </w:r>
          </w:p>
        </w:tc>
        <w:tc>
          <w:tcPr>
            <w:tcW w:w="567"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F5A91" w14:textId="3FBAEA7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Pr>
                <w:rFonts w:eastAsia="Arial" w:cstheme="minorHAnsi"/>
                <w:color w:val="000000"/>
                <w:szCs w:val="20"/>
              </w:rPr>
              <w:t>183</w:t>
            </w:r>
          </w:p>
        </w:tc>
        <w:tc>
          <w:tcPr>
            <w:tcW w:w="1701" w:type="dxa"/>
            <w:tcBorders>
              <w:left w:val="none" w:sz="0" w:space="0" w:color="000000"/>
              <w:bottom w:val="none" w:sz="0" w:space="0" w:color="000000"/>
              <w:right w:val="none" w:sz="0" w:space="0" w:color="000000"/>
            </w:tcBorders>
            <w:shd w:val="clear" w:color="auto" w:fill="FFFFFF"/>
            <w:vAlign w:val="center"/>
          </w:tcPr>
          <w:p w14:paraId="59B253B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left w:val="none" w:sz="0" w:space="0" w:color="000000"/>
              <w:bottom w:val="none" w:sz="0" w:space="0" w:color="000000"/>
              <w:right w:val="none" w:sz="0" w:space="0" w:color="000000"/>
            </w:tcBorders>
            <w:shd w:val="clear" w:color="auto" w:fill="FFFFFF"/>
          </w:tcPr>
          <w:p w14:paraId="2941F0DE"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left w:val="none" w:sz="0" w:space="0" w:color="000000"/>
              <w:bottom w:val="none" w:sz="0" w:space="0" w:color="000000"/>
              <w:right w:val="none" w:sz="0" w:space="0" w:color="000000"/>
            </w:tcBorders>
            <w:shd w:val="clear" w:color="auto" w:fill="FFFFFF"/>
          </w:tcPr>
          <w:p w14:paraId="61C22B45" w14:textId="5C84AF8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p>
        </w:tc>
        <w:tc>
          <w:tcPr>
            <w:tcW w:w="851" w:type="dxa"/>
            <w:tcBorders>
              <w:left w:val="none" w:sz="0" w:space="0" w:color="000000"/>
              <w:bottom w:val="none" w:sz="0" w:space="0" w:color="000000"/>
              <w:right w:val="none" w:sz="0" w:space="0" w:color="000000"/>
            </w:tcBorders>
            <w:shd w:val="clear" w:color="auto" w:fill="FFFFFF"/>
          </w:tcPr>
          <w:p w14:paraId="7102DFD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84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530D69" w14:textId="21C6A3C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r>
      <w:tr w:rsidR="00D730F9" w:rsidRPr="00FF6F79" w14:paraId="61F9BD19"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22631" w14:textId="565E4E30"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E. faecalis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FFE98"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5B6CA10" w14:textId="08654D8A"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97 (53.0%)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50728E2B"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55C4F6F7" w14:textId="2CEA0366"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lang w:val="en-US"/>
              </w:rPr>
            </w:pP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0043386D"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D86725" w14:textId="694F93E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63CA469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85B52" w14:textId="1B6EBDB2"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FF6F79">
              <w:rPr>
                <w:rFonts w:eastAsia="Arial" w:cstheme="minorHAnsi"/>
                <w:color w:val="000000"/>
                <w:szCs w:val="20"/>
                <w:lang w:val="en-US"/>
              </w:rPr>
              <w:t>Other</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44091"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E9DC41B" w14:textId="17B71172"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37 (20.2%)</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657919F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1E54675" w14:textId="6427F1BA"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lang w:val="en-US"/>
              </w:rPr>
            </w:pP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03CCE5C7"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7ACBA" w14:textId="28912AE9"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60E742E7"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21133" w14:textId="0C7D5426"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E. coli</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ABA48"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7A90D16" w14:textId="6B6710FE"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33 (18.0%)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1B67CFEC"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8A05CC9" w14:textId="765E9C84"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lang w:val="en-US"/>
              </w:rPr>
            </w:pP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3B1472DF"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87A590" w14:textId="6B71588A"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04971A2D" w14:textId="77777777" w:rsidTr="00FF6F79">
        <w:trPr>
          <w:jc w:val="center"/>
        </w:trPr>
        <w:tc>
          <w:tcPr>
            <w:tcW w:w="212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FE7D99" w14:textId="2F686739"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K. pneumoniae</w:t>
            </w:r>
          </w:p>
        </w:tc>
        <w:tc>
          <w:tcPr>
            <w:tcW w:w="56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251CB8"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right w:val="none" w:sz="0" w:space="0" w:color="000000"/>
            </w:tcBorders>
            <w:shd w:val="clear" w:color="auto" w:fill="FFFFFF"/>
            <w:vAlign w:val="center"/>
          </w:tcPr>
          <w:p w14:paraId="62CB72EB" w14:textId="7B6AC390"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9</w:t>
            </w:r>
            <w:r w:rsidRPr="00FF6F79">
              <w:rPr>
                <w:rFonts w:eastAsia="Arial" w:cstheme="minorHAnsi"/>
                <w:color w:val="000000"/>
                <w:szCs w:val="18"/>
                <w:lang w:val="en-US"/>
              </w:rPr>
              <w:t xml:space="preserve"> (</w:t>
            </w:r>
            <w:r>
              <w:rPr>
                <w:rFonts w:eastAsia="Arial" w:cstheme="minorHAnsi"/>
                <w:color w:val="000000"/>
                <w:szCs w:val="18"/>
                <w:lang w:val="en-US"/>
              </w:rPr>
              <w:t>4.9</w:t>
            </w:r>
            <w:r w:rsidRPr="00FF6F79">
              <w:rPr>
                <w:rFonts w:eastAsia="Arial" w:cstheme="minorHAnsi"/>
                <w:color w:val="000000"/>
                <w:szCs w:val="18"/>
                <w:lang w:val="en-US"/>
              </w:rPr>
              <w:t>%)</w:t>
            </w:r>
          </w:p>
        </w:tc>
        <w:tc>
          <w:tcPr>
            <w:tcW w:w="283" w:type="dxa"/>
            <w:tcBorders>
              <w:top w:val="none" w:sz="0" w:space="0" w:color="000000"/>
              <w:left w:val="none" w:sz="0" w:space="0" w:color="000000"/>
              <w:right w:val="none" w:sz="0" w:space="0" w:color="000000"/>
            </w:tcBorders>
            <w:shd w:val="clear" w:color="auto" w:fill="FFFFFF"/>
          </w:tcPr>
          <w:p w14:paraId="3204846D"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2835" w:type="dxa"/>
            <w:tcBorders>
              <w:top w:val="none" w:sz="0" w:space="0" w:color="000000"/>
              <w:left w:val="none" w:sz="0" w:space="0" w:color="000000"/>
              <w:right w:val="none" w:sz="0" w:space="0" w:color="000000"/>
            </w:tcBorders>
            <w:shd w:val="clear" w:color="auto" w:fill="FFFFFF"/>
            <w:vAlign w:val="center"/>
          </w:tcPr>
          <w:p w14:paraId="72592861"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851" w:type="dxa"/>
            <w:tcBorders>
              <w:top w:val="none" w:sz="0" w:space="0" w:color="000000"/>
              <w:left w:val="none" w:sz="0" w:space="0" w:color="000000"/>
              <w:right w:val="none" w:sz="0" w:space="0" w:color="000000"/>
            </w:tcBorders>
            <w:shd w:val="clear" w:color="auto" w:fill="FFFFFF"/>
            <w:vAlign w:val="center"/>
          </w:tcPr>
          <w:p w14:paraId="616F08D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BB25C97"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5CE61353" w14:textId="77777777" w:rsidTr="00FF6F79">
        <w:trPr>
          <w:jc w:val="center"/>
        </w:trPr>
        <w:tc>
          <w:tcPr>
            <w:tcW w:w="2127" w:type="dxa"/>
            <w:tcBorders>
              <w:bottom w:val="single" w:sz="4" w:space="0" w:color="auto"/>
            </w:tcBorders>
            <w:shd w:val="clear" w:color="auto" w:fill="FFFFFF"/>
            <w:tcMar>
              <w:top w:w="0" w:type="dxa"/>
              <w:left w:w="0" w:type="dxa"/>
              <w:bottom w:w="0" w:type="dxa"/>
              <w:right w:w="0" w:type="dxa"/>
            </w:tcMar>
            <w:vAlign w:val="center"/>
          </w:tcPr>
          <w:p w14:paraId="33D3D3A4" w14:textId="4325122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S. pneumoniae</w:t>
            </w:r>
          </w:p>
        </w:tc>
        <w:tc>
          <w:tcPr>
            <w:tcW w:w="567" w:type="dxa"/>
            <w:tcBorders>
              <w:bottom w:val="single" w:sz="4" w:space="0" w:color="auto"/>
            </w:tcBorders>
            <w:shd w:val="clear" w:color="auto" w:fill="FFFFFF"/>
            <w:tcMar>
              <w:top w:w="0" w:type="dxa"/>
              <w:left w:w="0" w:type="dxa"/>
              <w:bottom w:w="0" w:type="dxa"/>
              <w:right w:w="0" w:type="dxa"/>
            </w:tcMar>
            <w:vAlign w:val="center"/>
          </w:tcPr>
          <w:p w14:paraId="606B034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bottom w:val="single" w:sz="4" w:space="0" w:color="auto"/>
            </w:tcBorders>
            <w:shd w:val="clear" w:color="auto" w:fill="FFFFFF"/>
            <w:vAlign w:val="center"/>
          </w:tcPr>
          <w:p w14:paraId="0468DC2A" w14:textId="55CCEC2D"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7</w:t>
            </w:r>
            <w:r w:rsidRPr="00FF6F79">
              <w:rPr>
                <w:rFonts w:eastAsia="Arial" w:cstheme="minorHAnsi"/>
                <w:color w:val="000000"/>
                <w:szCs w:val="18"/>
                <w:lang w:val="en-US"/>
              </w:rPr>
              <w:t xml:space="preserve"> (</w:t>
            </w:r>
            <w:r>
              <w:rPr>
                <w:rFonts w:eastAsia="Arial" w:cstheme="minorHAnsi"/>
                <w:color w:val="000000"/>
                <w:szCs w:val="18"/>
                <w:lang w:val="en-US"/>
              </w:rPr>
              <w:t>3</w:t>
            </w:r>
            <w:r w:rsidRPr="00FF6F79">
              <w:rPr>
                <w:rFonts w:eastAsia="Arial" w:cstheme="minorHAnsi"/>
                <w:color w:val="000000"/>
                <w:szCs w:val="18"/>
                <w:lang w:val="en-US"/>
              </w:rPr>
              <w:t>.</w:t>
            </w:r>
            <w:r>
              <w:rPr>
                <w:rFonts w:eastAsia="Arial" w:cstheme="minorHAnsi"/>
                <w:color w:val="000000"/>
                <w:szCs w:val="18"/>
                <w:lang w:val="en-US"/>
              </w:rPr>
              <w:t>8</w:t>
            </w:r>
            <w:r w:rsidRPr="00FF6F79">
              <w:rPr>
                <w:rFonts w:eastAsia="Arial" w:cstheme="minorHAnsi"/>
                <w:color w:val="000000"/>
                <w:szCs w:val="18"/>
                <w:lang w:val="en-US"/>
              </w:rPr>
              <w:t>%)</w:t>
            </w:r>
          </w:p>
        </w:tc>
        <w:tc>
          <w:tcPr>
            <w:tcW w:w="283" w:type="dxa"/>
            <w:tcBorders>
              <w:bottom w:val="single" w:sz="4" w:space="0" w:color="auto"/>
            </w:tcBorders>
            <w:shd w:val="clear" w:color="auto" w:fill="FFFFFF"/>
          </w:tcPr>
          <w:p w14:paraId="45D2DAEC"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2835" w:type="dxa"/>
            <w:tcBorders>
              <w:bottom w:val="single" w:sz="4" w:space="0" w:color="auto"/>
            </w:tcBorders>
            <w:shd w:val="clear" w:color="auto" w:fill="FFFFFF"/>
            <w:vAlign w:val="center"/>
          </w:tcPr>
          <w:p w14:paraId="45257B4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851" w:type="dxa"/>
            <w:tcBorders>
              <w:bottom w:val="single" w:sz="4" w:space="0" w:color="auto"/>
            </w:tcBorders>
            <w:shd w:val="clear" w:color="auto" w:fill="FFFFFF"/>
            <w:vAlign w:val="center"/>
          </w:tcPr>
          <w:p w14:paraId="49F65F8E"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bottom w:val="single" w:sz="4" w:space="0" w:color="auto"/>
            </w:tcBorders>
            <w:shd w:val="clear" w:color="auto" w:fill="FFFFFF"/>
            <w:tcMar>
              <w:top w:w="0" w:type="dxa"/>
              <w:left w:w="0" w:type="dxa"/>
              <w:bottom w:w="0" w:type="dxa"/>
              <w:right w:w="0" w:type="dxa"/>
            </w:tcMar>
            <w:vAlign w:val="center"/>
          </w:tcPr>
          <w:p w14:paraId="0BBC967E"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bl>
    <w:p w14:paraId="0671154F" w14:textId="12BC9AAD" w:rsidR="005164B0" w:rsidRDefault="002877CB" w:rsidP="001A1965">
      <w:pPr>
        <w:spacing w:line="240" w:lineRule="auto"/>
        <w:jc w:val="both"/>
        <w:rPr>
          <w:bCs/>
          <w:lang w:val="en-US"/>
        </w:rPr>
        <w:sectPr w:rsidR="005164B0" w:rsidSect="001B138D">
          <w:pgSz w:w="11906" w:h="16838"/>
          <w:pgMar w:top="1417" w:right="1417" w:bottom="1417" w:left="1417" w:header="708" w:footer="708" w:gutter="0"/>
          <w:cols w:space="708"/>
          <w:docGrid w:linePitch="360"/>
        </w:sectPr>
      </w:pPr>
      <w:r w:rsidRPr="002877CB">
        <w:rPr>
          <w:bCs/>
          <w:lang w:val="en-US"/>
        </w:rPr>
        <w:t xml:space="preserve">Data are expressed as median [IQR] for continuous variables and as n (%) for categorical variables. </w:t>
      </w:r>
      <w:r w:rsidR="00185C7E">
        <w:rPr>
          <w:bCs/>
          <w:lang w:val="en-US"/>
        </w:rPr>
        <w:t xml:space="preserve">ALAT: </w:t>
      </w:r>
      <w:r w:rsidR="00185C7E" w:rsidRPr="00185C7E">
        <w:rPr>
          <w:bCs/>
          <w:lang w:val="en-US"/>
        </w:rPr>
        <w:t>L-alanine aminotransferase</w:t>
      </w:r>
      <w:r w:rsidR="00185C7E">
        <w:rPr>
          <w:bCs/>
          <w:lang w:val="en-US"/>
        </w:rPr>
        <w:t xml:space="preserve">, ASAT: </w:t>
      </w:r>
      <w:r w:rsidR="00185C7E" w:rsidRPr="00185C7E">
        <w:rPr>
          <w:bCs/>
          <w:lang w:val="en-US"/>
        </w:rPr>
        <w:t>L-aspartate aminotransferase</w:t>
      </w:r>
      <w:r w:rsidR="00185C7E">
        <w:rPr>
          <w:bCs/>
          <w:lang w:val="en-US"/>
        </w:rPr>
        <w:t xml:space="preserve">, </w:t>
      </w:r>
      <w:r w:rsidR="00A61885">
        <w:rPr>
          <w:bCs/>
          <w:lang w:val="en-US"/>
        </w:rPr>
        <w:t>BMI: Body mass index,</w:t>
      </w:r>
      <w:r w:rsidR="00FF6F79">
        <w:rPr>
          <w:bCs/>
          <w:lang w:val="en-US"/>
        </w:rPr>
        <w:t xml:space="preserve"> </w:t>
      </w:r>
      <w:r w:rsidR="00FF6F79" w:rsidRPr="00FF6F79">
        <w:rPr>
          <w:bCs/>
          <w:i/>
          <w:lang w:val="en-US"/>
        </w:rPr>
        <w:t>E. coli: Escherichia coli</w:t>
      </w:r>
      <w:r w:rsidR="00FF6F79">
        <w:rPr>
          <w:bCs/>
          <w:lang w:val="en-US"/>
        </w:rPr>
        <w:t xml:space="preserve">, </w:t>
      </w:r>
      <w:r w:rsidR="00FF6F79" w:rsidRPr="00FF6F79">
        <w:rPr>
          <w:bCs/>
          <w:i/>
          <w:lang w:val="en-US"/>
        </w:rPr>
        <w:t>E. faecalis: Enterococcus faecalis</w:t>
      </w:r>
      <w:r w:rsidR="00FF6F79">
        <w:rPr>
          <w:bCs/>
          <w:lang w:val="en-US"/>
        </w:rPr>
        <w:t>,</w:t>
      </w:r>
      <w:r w:rsidR="00137031">
        <w:rPr>
          <w:bCs/>
          <w:lang w:val="en-US"/>
        </w:rPr>
        <w:t xml:space="preserve"> </w:t>
      </w:r>
      <w:r w:rsidR="00185C7E">
        <w:rPr>
          <w:bCs/>
          <w:lang w:val="en-US"/>
        </w:rPr>
        <w:t>GGT: Gamma-Glutam</w:t>
      </w:r>
      <w:r w:rsidR="00137031">
        <w:rPr>
          <w:bCs/>
          <w:lang w:val="en-US"/>
        </w:rPr>
        <w:t xml:space="preserve">yl Transferase, </w:t>
      </w:r>
      <w:r w:rsidR="00137031" w:rsidRPr="00137031">
        <w:rPr>
          <w:bCs/>
          <w:lang w:val="en-US"/>
        </w:rPr>
        <w:t>H</w:t>
      </w:r>
      <w:r w:rsidR="00137031">
        <w:rPr>
          <w:bCs/>
          <w:lang w:val="en-US"/>
        </w:rPr>
        <w:t xml:space="preserve">GE: Hepato-gastro-enterology, </w:t>
      </w:r>
      <w:r w:rsidR="00137031" w:rsidRPr="00137031">
        <w:rPr>
          <w:bCs/>
          <w:lang w:val="en-US"/>
        </w:rPr>
        <w:t>ICU</w:t>
      </w:r>
      <w:r w:rsidR="00137031">
        <w:rPr>
          <w:bCs/>
          <w:lang w:val="en-US"/>
        </w:rPr>
        <w:t>: Intensive care unit,</w:t>
      </w:r>
      <w:r w:rsidR="00A61885">
        <w:rPr>
          <w:bCs/>
          <w:lang w:val="en-US"/>
        </w:rPr>
        <w:t xml:space="preserve"> </w:t>
      </w:r>
      <w:r w:rsidR="00CF33AE">
        <w:rPr>
          <w:bCs/>
          <w:lang w:val="en-US"/>
        </w:rPr>
        <w:t xml:space="preserve">ID: </w:t>
      </w:r>
      <w:r w:rsidR="00A61885">
        <w:rPr>
          <w:bCs/>
          <w:lang w:val="en-US"/>
        </w:rPr>
        <w:t>I</w:t>
      </w:r>
      <w:r w:rsidR="00CF33AE">
        <w:rPr>
          <w:bCs/>
          <w:lang w:val="en-US"/>
        </w:rPr>
        <w:t>nfectious disease</w:t>
      </w:r>
      <w:r w:rsidR="00A61885">
        <w:rPr>
          <w:bCs/>
          <w:lang w:val="en-US"/>
        </w:rPr>
        <w:t>s</w:t>
      </w:r>
      <w:r w:rsidR="00CF33AE">
        <w:rPr>
          <w:bCs/>
          <w:lang w:val="en-US"/>
        </w:rPr>
        <w:t>,</w:t>
      </w:r>
      <w:r w:rsidR="00FF6F79">
        <w:rPr>
          <w:bCs/>
          <w:lang w:val="en-US"/>
        </w:rPr>
        <w:t xml:space="preserve"> </w:t>
      </w:r>
      <w:r w:rsidR="00FF6F79" w:rsidRPr="00FF6F79">
        <w:rPr>
          <w:bCs/>
          <w:i/>
          <w:lang w:val="en-US"/>
        </w:rPr>
        <w:t>K.pneumoniae: Klebsiella pneumoniae</w:t>
      </w:r>
      <w:r w:rsidR="00FF6F79">
        <w:rPr>
          <w:bCs/>
          <w:lang w:val="en-US"/>
        </w:rPr>
        <w:t>,</w:t>
      </w:r>
      <w:r w:rsidR="00CF33AE">
        <w:rPr>
          <w:bCs/>
          <w:lang w:val="en-US"/>
        </w:rPr>
        <w:t xml:space="preserve"> </w:t>
      </w:r>
      <w:r w:rsidR="0038585B" w:rsidRPr="0038585B">
        <w:rPr>
          <w:bCs/>
          <w:lang w:val="en-US"/>
        </w:rPr>
        <w:t>N: Total number</w:t>
      </w:r>
      <w:r w:rsidR="00CF33AE">
        <w:rPr>
          <w:bCs/>
          <w:lang w:val="en-US"/>
        </w:rPr>
        <w:t xml:space="preserve"> of observations, n: Number of non-missing observations, </w:t>
      </w:r>
      <w:r w:rsidR="00FF6F79" w:rsidRPr="00FF6F79">
        <w:rPr>
          <w:bCs/>
          <w:i/>
          <w:lang w:val="en-US"/>
        </w:rPr>
        <w:t>S. pneumoniae: Streptococcus pneumoniae</w:t>
      </w:r>
      <w:r w:rsidR="00FF6F79">
        <w:rPr>
          <w:bCs/>
          <w:lang w:val="en-US"/>
        </w:rPr>
        <w:t>,</w:t>
      </w:r>
      <w:r w:rsidR="00185C7E">
        <w:rPr>
          <w:bCs/>
          <w:lang w:val="en-US"/>
        </w:rPr>
        <w:t xml:space="preserve"> </w:t>
      </w:r>
      <w:r w:rsidR="00CF33AE">
        <w:rPr>
          <w:bCs/>
          <w:lang w:val="en-US"/>
        </w:rPr>
        <w:t>UTI: urinary tract infection</w:t>
      </w:r>
      <w:r w:rsidR="009F5D19">
        <w:rPr>
          <w:bCs/>
          <w:lang w:val="en-US"/>
        </w:rPr>
        <w:t>.</w:t>
      </w:r>
    </w:p>
    <w:p w14:paraId="53C6F36C" w14:textId="744AC65B" w:rsidR="005164B0" w:rsidRPr="002877CB" w:rsidRDefault="005164B0" w:rsidP="002877CB">
      <w:pPr>
        <w:spacing w:after="120" w:line="360" w:lineRule="auto"/>
        <w:rPr>
          <w:b/>
          <w:bCs/>
          <w:lang w:val="en-US"/>
        </w:rPr>
      </w:pPr>
      <w:r w:rsidRPr="002877CB">
        <w:rPr>
          <w:b/>
          <w:bCs/>
          <w:lang w:val="en-US"/>
        </w:rPr>
        <w:t>T</w:t>
      </w:r>
      <w:r w:rsidR="00F85D08" w:rsidRPr="002877CB">
        <w:rPr>
          <w:b/>
          <w:bCs/>
          <w:lang w:val="en-US"/>
        </w:rPr>
        <w:t>ABLE</w:t>
      </w:r>
      <w:r w:rsidRPr="002877CB">
        <w:rPr>
          <w:b/>
          <w:bCs/>
          <w:lang w:val="en-US"/>
        </w:rPr>
        <w:t xml:space="preserve"> </w:t>
      </w:r>
      <w:r w:rsidR="006727D5">
        <w:rPr>
          <w:b/>
          <w:bCs/>
          <w:lang w:val="en-US"/>
        </w:rPr>
        <w:t>4</w:t>
      </w:r>
      <w:r w:rsidRPr="002877CB">
        <w:rPr>
          <w:b/>
          <w:bCs/>
          <w:lang w:val="en-US"/>
        </w:rPr>
        <w:t xml:space="preserve">: </w:t>
      </w:r>
      <w:r w:rsidRPr="002877CB">
        <w:rPr>
          <w:bCs/>
          <w:lang w:val="en-US"/>
        </w:rPr>
        <w:t>Predictors of total ceftriaxone concentration.</w:t>
      </w:r>
    </w:p>
    <w:tbl>
      <w:tblPr>
        <w:tblStyle w:val="TableauListe1Clair"/>
        <w:tblW w:w="5000" w:type="pct"/>
        <w:shd w:val="clear" w:color="auto" w:fill="FFFFFF" w:themeFill="background1"/>
        <w:tblLook w:val="04A0" w:firstRow="1" w:lastRow="0" w:firstColumn="1" w:lastColumn="0" w:noHBand="0" w:noVBand="1"/>
      </w:tblPr>
      <w:tblGrid>
        <w:gridCol w:w="3660"/>
        <w:gridCol w:w="1868"/>
        <w:gridCol w:w="1476"/>
        <w:gridCol w:w="1924"/>
        <w:gridCol w:w="1577"/>
        <w:gridCol w:w="1748"/>
        <w:gridCol w:w="1751"/>
      </w:tblGrid>
      <w:tr w:rsidR="005164B0" w:rsidRPr="005164B0" w14:paraId="7A992618" w14:textId="77777777" w:rsidTr="00B93FBC">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307" w:type="pct"/>
            <w:vMerge w:val="restart"/>
            <w:tcBorders>
              <w:top w:val="single" w:sz="4" w:space="0" w:color="auto"/>
            </w:tcBorders>
            <w:shd w:val="clear" w:color="auto" w:fill="D0CECE" w:themeFill="background2" w:themeFillShade="E6"/>
            <w:vAlign w:val="center"/>
          </w:tcPr>
          <w:p w14:paraId="12754822" w14:textId="77777777" w:rsidR="005164B0" w:rsidRPr="005164B0" w:rsidRDefault="005164B0" w:rsidP="00242890">
            <w:pPr>
              <w:spacing w:line="360" w:lineRule="auto"/>
              <w:contextualSpacing/>
              <w:jc w:val="center"/>
              <w:rPr>
                <w:rFonts w:asciiTheme="minorHAnsi" w:hAnsiTheme="minorHAnsi" w:cstheme="minorHAnsi"/>
                <w:sz w:val="22"/>
                <w:szCs w:val="22"/>
                <w:lang w:val="en-GB"/>
              </w:rPr>
            </w:pPr>
            <w:r w:rsidRPr="005164B0">
              <w:rPr>
                <w:rFonts w:asciiTheme="minorHAnsi" w:hAnsiTheme="minorHAnsi" w:cstheme="minorHAnsi"/>
                <w:sz w:val="22"/>
                <w:szCs w:val="22"/>
                <w:lang w:val="en-GB"/>
              </w:rPr>
              <w:t>Predictors</w:t>
            </w:r>
          </w:p>
        </w:tc>
        <w:tc>
          <w:tcPr>
            <w:tcW w:w="1194" w:type="pct"/>
            <w:gridSpan w:val="2"/>
            <w:tcBorders>
              <w:top w:val="single" w:sz="4" w:space="0" w:color="auto"/>
            </w:tcBorders>
            <w:shd w:val="clear" w:color="auto" w:fill="D0CECE" w:themeFill="background2" w:themeFillShade="E6"/>
            <w:vAlign w:val="center"/>
          </w:tcPr>
          <w:p w14:paraId="385D0849" w14:textId="77777777" w:rsidR="005164B0" w:rsidRPr="005164B0" w:rsidRDefault="005164B0" w:rsidP="00242890">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5164B0">
              <w:rPr>
                <w:rFonts w:asciiTheme="minorHAnsi" w:hAnsiTheme="minorHAnsi" w:cstheme="minorHAnsi"/>
                <w:sz w:val="22"/>
                <w:szCs w:val="22"/>
                <w:lang w:val="en-GB"/>
              </w:rPr>
              <w:t>Unadjusted</w:t>
            </w:r>
            <w:r w:rsidRPr="005164B0">
              <w:rPr>
                <w:rFonts w:asciiTheme="minorHAnsi" w:hAnsiTheme="minorHAnsi" w:cstheme="minorHAnsi"/>
                <w:sz w:val="22"/>
                <w:szCs w:val="22"/>
                <w:vertAlign w:val="superscript"/>
                <w:lang w:val="en-GB"/>
              </w:rPr>
              <w:t>a</w:t>
            </w:r>
          </w:p>
        </w:tc>
        <w:tc>
          <w:tcPr>
            <w:tcW w:w="1250" w:type="pct"/>
            <w:gridSpan w:val="2"/>
            <w:tcBorders>
              <w:top w:val="single" w:sz="4" w:space="0" w:color="auto"/>
            </w:tcBorders>
            <w:shd w:val="clear" w:color="auto" w:fill="D0CECE" w:themeFill="background2" w:themeFillShade="E6"/>
            <w:vAlign w:val="center"/>
          </w:tcPr>
          <w:p w14:paraId="64139A61" w14:textId="18011EAB" w:rsidR="005164B0" w:rsidRPr="005164B0" w:rsidRDefault="005164B0" w:rsidP="00242890">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5164B0">
              <w:rPr>
                <w:rFonts w:asciiTheme="minorHAnsi" w:hAnsiTheme="minorHAnsi" w:cstheme="minorHAnsi"/>
                <w:sz w:val="22"/>
                <w:szCs w:val="22"/>
                <w:lang w:val="en-GB"/>
              </w:rPr>
              <w:t>Full model</w:t>
            </w:r>
            <w:r w:rsidRPr="005164B0">
              <w:rPr>
                <w:rFonts w:asciiTheme="minorHAnsi" w:hAnsiTheme="minorHAnsi" w:cstheme="minorHAnsi"/>
                <w:sz w:val="22"/>
                <w:szCs w:val="22"/>
                <w:vertAlign w:val="superscript"/>
                <w:lang w:val="en-GB"/>
              </w:rPr>
              <w:t>b</w:t>
            </w:r>
            <w:r w:rsidR="009836C5">
              <w:rPr>
                <w:rFonts w:asciiTheme="minorHAnsi" w:hAnsiTheme="minorHAnsi" w:cstheme="minorHAnsi"/>
                <w:sz w:val="22"/>
                <w:szCs w:val="22"/>
                <w:vertAlign w:val="superscript"/>
                <w:lang w:val="en-GB"/>
              </w:rPr>
              <w:t xml:space="preserve"> </w:t>
            </w:r>
            <w:r w:rsidR="009836C5" w:rsidRPr="009836C5">
              <w:rPr>
                <w:rFonts w:asciiTheme="minorHAnsi" w:hAnsiTheme="minorHAnsi" w:cstheme="minorHAnsi"/>
                <w:sz w:val="22"/>
                <w:szCs w:val="22"/>
                <w:lang w:val="en-GB"/>
              </w:rPr>
              <w:t>(N=325)</w:t>
            </w:r>
          </w:p>
        </w:tc>
        <w:tc>
          <w:tcPr>
            <w:tcW w:w="1249" w:type="pct"/>
            <w:gridSpan w:val="2"/>
            <w:tcBorders>
              <w:top w:val="single" w:sz="4" w:space="0" w:color="auto"/>
              <w:bottom w:val="single" w:sz="4" w:space="0" w:color="auto"/>
            </w:tcBorders>
            <w:shd w:val="clear" w:color="auto" w:fill="D0CECE" w:themeFill="background2" w:themeFillShade="E6"/>
            <w:vAlign w:val="center"/>
          </w:tcPr>
          <w:p w14:paraId="5F166E7A" w14:textId="37EAD2C7" w:rsidR="005164B0" w:rsidRPr="009836C5" w:rsidRDefault="005164B0" w:rsidP="00242890">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vertAlign w:val="subscript"/>
                <w:lang w:val="en-GB"/>
              </w:rPr>
            </w:pPr>
            <w:r w:rsidRPr="005164B0">
              <w:rPr>
                <w:rFonts w:asciiTheme="minorHAnsi" w:hAnsiTheme="minorHAnsi" w:cstheme="minorHAnsi"/>
                <w:sz w:val="22"/>
                <w:szCs w:val="22"/>
                <w:lang w:val="en-GB"/>
              </w:rPr>
              <w:t>Final model</w:t>
            </w:r>
            <w:r w:rsidRPr="005164B0">
              <w:rPr>
                <w:rFonts w:asciiTheme="minorHAnsi" w:hAnsiTheme="minorHAnsi" w:cstheme="minorHAnsi"/>
                <w:sz w:val="22"/>
                <w:szCs w:val="22"/>
                <w:vertAlign w:val="superscript"/>
                <w:lang w:val="en-GB"/>
              </w:rPr>
              <w:t>c</w:t>
            </w:r>
            <w:r w:rsidR="009836C5">
              <w:rPr>
                <w:rFonts w:asciiTheme="minorHAnsi" w:hAnsiTheme="minorHAnsi" w:cstheme="minorHAnsi"/>
                <w:sz w:val="22"/>
                <w:szCs w:val="22"/>
                <w:vertAlign w:val="subscript"/>
                <w:lang w:val="en-GB"/>
              </w:rPr>
              <w:t xml:space="preserve"> </w:t>
            </w:r>
            <w:r w:rsidR="009836C5" w:rsidRPr="009836C5">
              <w:rPr>
                <w:rFonts w:asciiTheme="minorHAnsi" w:hAnsiTheme="minorHAnsi" w:cstheme="minorHAnsi"/>
                <w:sz w:val="22"/>
                <w:szCs w:val="22"/>
                <w:lang w:val="en-GB"/>
              </w:rPr>
              <w:t>(N=325)</w:t>
            </w:r>
          </w:p>
        </w:tc>
      </w:tr>
      <w:tr w:rsidR="005164B0" w:rsidRPr="005164B0" w14:paraId="4575849B" w14:textId="77777777" w:rsidTr="00B93FBC">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307" w:type="pct"/>
            <w:vMerge/>
            <w:tcBorders>
              <w:bottom w:val="single" w:sz="4" w:space="0" w:color="666666" w:themeColor="text1" w:themeTint="99"/>
            </w:tcBorders>
            <w:shd w:val="clear" w:color="auto" w:fill="D0CECE" w:themeFill="background2" w:themeFillShade="E6"/>
            <w:vAlign w:val="center"/>
          </w:tcPr>
          <w:p w14:paraId="60575683"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p>
        </w:tc>
        <w:tc>
          <w:tcPr>
            <w:tcW w:w="667" w:type="pct"/>
            <w:tcBorders>
              <w:top w:val="single" w:sz="4" w:space="0" w:color="auto"/>
              <w:bottom w:val="single" w:sz="4" w:space="0" w:color="666666" w:themeColor="text1" w:themeTint="99"/>
            </w:tcBorders>
            <w:shd w:val="clear" w:color="auto" w:fill="D0CECE" w:themeFill="background2" w:themeFillShade="E6"/>
            <w:vAlign w:val="center"/>
          </w:tcPr>
          <w:p w14:paraId="119EB9BB" w14:textId="3B4E46EE"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β ± s.</w:t>
            </w:r>
            <w:r w:rsidR="00503706">
              <w:rPr>
                <w:rFonts w:asciiTheme="minorHAnsi" w:hAnsiTheme="minorHAnsi" w:cstheme="minorHAnsi"/>
                <w:b/>
                <w:sz w:val="22"/>
                <w:szCs w:val="22"/>
                <w:lang w:val="en-GB"/>
              </w:rPr>
              <w:t>e</w:t>
            </w:r>
          </w:p>
        </w:tc>
        <w:tc>
          <w:tcPr>
            <w:tcW w:w="527" w:type="pct"/>
            <w:tcBorders>
              <w:top w:val="single" w:sz="4" w:space="0" w:color="auto"/>
              <w:bottom w:val="single" w:sz="4" w:space="0" w:color="666666" w:themeColor="text1" w:themeTint="99"/>
            </w:tcBorders>
            <w:shd w:val="clear" w:color="auto" w:fill="D0CECE" w:themeFill="background2" w:themeFillShade="E6"/>
            <w:vAlign w:val="center"/>
          </w:tcPr>
          <w:p w14:paraId="1148021E" w14:textId="77777777"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P-value</w:t>
            </w:r>
            <w:r w:rsidRPr="005164B0">
              <w:rPr>
                <w:rFonts w:asciiTheme="minorHAnsi" w:hAnsiTheme="minorHAnsi" w:cstheme="minorHAnsi"/>
                <w:b/>
                <w:sz w:val="22"/>
                <w:szCs w:val="22"/>
                <w:vertAlign w:val="superscript"/>
                <w:lang w:val="en-GB"/>
              </w:rPr>
              <w:t>d</w:t>
            </w:r>
          </w:p>
        </w:tc>
        <w:tc>
          <w:tcPr>
            <w:tcW w:w="687" w:type="pct"/>
            <w:tcBorders>
              <w:bottom w:val="single" w:sz="4" w:space="0" w:color="666666" w:themeColor="text1" w:themeTint="99"/>
            </w:tcBorders>
            <w:shd w:val="clear" w:color="auto" w:fill="D0CECE" w:themeFill="background2" w:themeFillShade="E6"/>
            <w:vAlign w:val="center"/>
          </w:tcPr>
          <w:p w14:paraId="128601CF" w14:textId="44C961B8"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β ± s.</w:t>
            </w:r>
            <w:r w:rsidR="00503706">
              <w:rPr>
                <w:rFonts w:asciiTheme="minorHAnsi" w:hAnsiTheme="minorHAnsi" w:cstheme="minorHAnsi"/>
                <w:b/>
                <w:sz w:val="22"/>
                <w:szCs w:val="22"/>
                <w:lang w:val="en-GB"/>
              </w:rPr>
              <w:t>e</w:t>
            </w:r>
          </w:p>
        </w:tc>
        <w:tc>
          <w:tcPr>
            <w:tcW w:w="563" w:type="pct"/>
            <w:tcBorders>
              <w:bottom w:val="single" w:sz="4" w:space="0" w:color="666666" w:themeColor="text1" w:themeTint="99"/>
            </w:tcBorders>
            <w:shd w:val="clear" w:color="auto" w:fill="D0CECE" w:themeFill="background2" w:themeFillShade="E6"/>
            <w:vAlign w:val="center"/>
          </w:tcPr>
          <w:p w14:paraId="3A000B8F" w14:textId="77777777"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P-value</w:t>
            </w:r>
            <w:r w:rsidRPr="005164B0">
              <w:rPr>
                <w:rFonts w:asciiTheme="minorHAnsi" w:hAnsiTheme="minorHAnsi" w:cstheme="minorHAnsi"/>
                <w:b/>
                <w:sz w:val="22"/>
                <w:szCs w:val="22"/>
                <w:vertAlign w:val="superscript"/>
                <w:lang w:val="en-GB"/>
              </w:rPr>
              <w:t>d</w:t>
            </w:r>
          </w:p>
        </w:tc>
        <w:tc>
          <w:tcPr>
            <w:tcW w:w="624" w:type="pct"/>
            <w:tcBorders>
              <w:top w:val="single" w:sz="4" w:space="0" w:color="auto"/>
              <w:bottom w:val="single" w:sz="4" w:space="0" w:color="auto"/>
            </w:tcBorders>
            <w:shd w:val="clear" w:color="auto" w:fill="D0CECE" w:themeFill="background2" w:themeFillShade="E6"/>
            <w:vAlign w:val="center"/>
          </w:tcPr>
          <w:p w14:paraId="2EC850FB" w14:textId="0692B082"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β ± s.</w:t>
            </w:r>
            <w:r w:rsidR="00503706">
              <w:rPr>
                <w:rFonts w:asciiTheme="minorHAnsi" w:hAnsiTheme="minorHAnsi" w:cstheme="minorHAnsi"/>
                <w:b/>
                <w:sz w:val="22"/>
                <w:szCs w:val="22"/>
                <w:lang w:val="en-GB"/>
              </w:rPr>
              <w:t>e</w:t>
            </w:r>
          </w:p>
        </w:tc>
        <w:tc>
          <w:tcPr>
            <w:tcW w:w="625" w:type="pct"/>
            <w:tcBorders>
              <w:top w:val="single" w:sz="4" w:space="0" w:color="auto"/>
              <w:bottom w:val="single" w:sz="4" w:space="0" w:color="auto"/>
              <w:right w:val="single" w:sz="4" w:space="0" w:color="auto"/>
            </w:tcBorders>
            <w:shd w:val="clear" w:color="auto" w:fill="D0CECE" w:themeFill="background2" w:themeFillShade="E6"/>
            <w:vAlign w:val="center"/>
          </w:tcPr>
          <w:p w14:paraId="55D77377" w14:textId="77777777"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P-value</w:t>
            </w:r>
            <w:r w:rsidRPr="005164B0">
              <w:rPr>
                <w:rFonts w:asciiTheme="minorHAnsi" w:hAnsiTheme="minorHAnsi" w:cstheme="minorHAnsi"/>
                <w:b/>
                <w:sz w:val="22"/>
                <w:szCs w:val="22"/>
                <w:vertAlign w:val="superscript"/>
                <w:lang w:val="en-GB"/>
              </w:rPr>
              <w:t>d</w:t>
            </w:r>
          </w:p>
        </w:tc>
      </w:tr>
      <w:tr w:rsidR="005164B0" w:rsidRPr="005164B0" w14:paraId="69315A85"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486D091F"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Age (per year increase)</w:t>
            </w:r>
          </w:p>
        </w:tc>
        <w:tc>
          <w:tcPr>
            <w:tcW w:w="667" w:type="pct"/>
            <w:shd w:val="clear" w:color="auto" w:fill="FFFFFF" w:themeFill="background1"/>
          </w:tcPr>
          <w:p w14:paraId="1A03C9CC" w14:textId="35B1FBC0"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0.44</w:t>
            </w:r>
            <w:r w:rsidR="005164B0" w:rsidRPr="009C5350">
              <w:rPr>
                <w:rFonts w:asciiTheme="minorHAnsi" w:hAnsiTheme="minorHAnsi" w:cstheme="minorHAnsi"/>
                <w:sz w:val="22"/>
                <w:szCs w:val="22"/>
              </w:rPr>
              <w:t xml:space="preserve">5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0.20</w:t>
            </w:r>
            <w:r w:rsidRPr="009C5350">
              <w:rPr>
                <w:rFonts w:asciiTheme="minorHAnsi" w:hAnsiTheme="minorHAnsi" w:cstheme="minorHAnsi"/>
                <w:sz w:val="22"/>
                <w:szCs w:val="22"/>
              </w:rPr>
              <w:t>8</w:t>
            </w:r>
          </w:p>
        </w:tc>
        <w:tc>
          <w:tcPr>
            <w:tcW w:w="527" w:type="pct"/>
            <w:shd w:val="clear" w:color="auto" w:fill="FFFFFF" w:themeFill="background1"/>
          </w:tcPr>
          <w:p w14:paraId="1E61614A"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rPr>
            </w:pPr>
            <w:r w:rsidRPr="005164B0">
              <w:rPr>
                <w:rFonts w:asciiTheme="minorHAnsi" w:hAnsiTheme="minorHAnsi" w:cstheme="minorHAnsi"/>
                <w:b/>
                <w:sz w:val="22"/>
                <w:szCs w:val="22"/>
              </w:rPr>
              <w:t>0.033</w:t>
            </w:r>
          </w:p>
        </w:tc>
        <w:tc>
          <w:tcPr>
            <w:tcW w:w="687" w:type="pct"/>
            <w:tcBorders>
              <w:top w:val="single" w:sz="4" w:space="0" w:color="auto"/>
            </w:tcBorders>
            <w:shd w:val="clear" w:color="auto" w:fill="FFFFFF" w:themeFill="background1"/>
            <w:vAlign w:val="center"/>
          </w:tcPr>
          <w:p w14:paraId="18DE26FB" w14:textId="329EBBFF"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0.5</w:t>
            </w:r>
            <w:r w:rsidR="009C5350">
              <w:rPr>
                <w:rFonts w:asciiTheme="minorHAnsi" w:hAnsiTheme="minorHAnsi" w:cstheme="minorHAnsi"/>
                <w:sz w:val="22"/>
                <w:szCs w:val="22"/>
                <w:lang w:val="en-GB"/>
              </w:rPr>
              <w:t>23</w:t>
            </w:r>
            <w:r w:rsidRPr="00B16898">
              <w:rPr>
                <w:rFonts w:asciiTheme="minorHAnsi" w:hAnsiTheme="minorHAnsi" w:cstheme="minorHAnsi"/>
                <w:sz w:val="22"/>
                <w:szCs w:val="22"/>
                <w:lang w:val="en-GB"/>
              </w:rPr>
              <w:t xml:space="preserve"> ± 0.22</w:t>
            </w:r>
            <w:r w:rsidR="009C5350">
              <w:rPr>
                <w:rFonts w:asciiTheme="minorHAnsi" w:hAnsiTheme="minorHAnsi" w:cstheme="minorHAnsi"/>
                <w:sz w:val="22"/>
                <w:szCs w:val="22"/>
                <w:lang w:val="en-GB"/>
              </w:rPr>
              <w:t>9</w:t>
            </w:r>
          </w:p>
        </w:tc>
        <w:tc>
          <w:tcPr>
            <w:tcW w:w="563" w:type="pct"/>
            <w:tcBorders>
              <w:top w:val="single" w:sz="4" w:space="0" w:color="auto"/>
            </w:tcBorders>
            <w:shd w:val="clear" w:color="auto" w:fill="FFFFFF" w:themeFill="background1"/>
            <w:vAlign w:val="center"/>
          </w:tcPr>
          <w:p w14:paraId="1D8A2F85" w14:textId="17297FA6" w:rsidR="005164B0" w:rsidRPr="005164B0" w:rsidRDefault="009C535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Pr>
                <w:rFonts w:asciiTheme="minorHAnsi" w:hAnsiTheme="minorHAnsi" w:cstheme="minorHAnsi"/>
                <w:b/>
                <w:sz w:val="22"/>
                <w:szCs w:val="22"/>
                <w:lang w:val="en-GB"/>
              </w:rPr>
              <w:t>0.024</w:t>
            </w:r>
          </w:p>
        </w:tc>
        <w:tc>
          <w:tcPr>
            <w:tcW w:w="624" w:type="pct"/>
            <w:tcBorders>
              <w:top w:val="single" w:sz="4" w:space="0" w:color="auto"/>
            </w:tcBorders>
            <w:shd w:val="clear" w:color="auto" w:fill="FFFFFF" w:themeFill="background1"/>
            <w:vAlign w:val="center"/>
          </w:tcPr>
          <w:p w14:paraId="594DCDF8"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0.618 ± 0.216</w:t>
            </w:r>
          </w:p>
        </w:tc>
        <w:tc>
          <w:tcPr>
            <w:tcW w:w="625" w:type="pct"/>
            <w:tcBorders>
              <w:top w:val="single" w:sz="4" w:space="0" w:color="auto"/>
            </w:tcBorders>
            <w:shd w:val="clear" w:color="auto" w:fill="FFFFFF" w:themeFill="background1"/>
            <w:vAlign w:val="center"/>
          </w:tcPr>
          <w:p w14:paraId="18E375F8"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0.005</w:t>
            </w:r>
          </w:p>
        </w:tc>
      </w:tr>
      <w:tr w:rsidR="009C5350" w:rsidRPr="005164B0" w14:paraId="797F1830"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7223F3B4" w14:textId="010D310A" w:rsidR="009C5350" w:rsidRPr="009C5350" w:rsidRDefault="009C5350" w:rsidP="00242890">
            <w:pPr>
              <w:spacing w:line="360" w:lineRule="auto"/>
              <w:contextualSpacing/>
              <w:jc w:val="center"/>
              <w:rPr>
                <w:rFonts w:asciiTheme="minorHAnsi" w:hAnsiTheme="minorHAnsi" w:cstheme="minorHAnsi"/>
                <w:sz w:val="22"/>
                <w:szCs w:val="22"/>
                <w:lang w:val="en-GB"/>
              </w:rPr>
            </w:pPr>
            <w:r w:rsidRPr="009C5350">
              <w:rPr>
                <w:rFonts w:asciiTheme="minorHAnsi" w:hAnsiTheme="minorHAnsi" w:cstheme="minorHAnsi"/>
                <w:sz w:val="22"/>
                <w:szCs w:val="22"/>
                <w:lang w:val="en-GB"/>
              </w:rPr>
              <w:t>Weight (per kilogram increase)</w:t>
            </w:r>
          </w:p>
        </w:tc>
        <w:tc>
          <w:tcPr>
            <w:tcW w:w="667" w:type="pct"/>
            <w:shd w:val="clear" w:color="auto" w:fill="FFFFFF" w:themeFill="background1"/>
          </w:tcPr>
          <w:p w14:paraId="684944DD" w14:textId="35BD5ACE" w:rsidR="009C5350" w:rsidRPr="009C5350" w:rsidRDefault="009C535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0.336 ± 0.159</w:t>
            </w:r>
          </w:p>
        </w:tc>
        <w:tc>
          <w:tcPr>
            <w:tcW w:w="527" w:type="pct"/>
            <w:shd w:val="clear" w:color="auto" w:fill="FFFFFF" w:themeFill="background1"/>
          </w:tcPr>
          <w:p w14:paraId="5DE3B184" w14:textId="0EB7497C" w:rsidR="009C5350" w:rsidRPr="009C5350" w:rsidRDefault="009C535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0.036</w:t>
            </w:r>
          </w:p>
        </w:tc>
        <w:tc>
          <w:tcPr>
            <w:tcW w:w="687" w:type="pct"/>
            <w:shd w:val="clear" w:color="auto" w:fill="FFFFFF" w:themeFill="background1"/>
            <w:vAlign w:val="center"/>
          </w:tcPr>
          <w:p w14:paraId="031E0FFD" w14:textId="04925E2F" w:rsidR="009C5350" w:rsidRPr="009C5350"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r w:rsidRPr="009C5350">
              <w:rPr>
                <w:rFonts w:asciiTheme="minorHAnsi" w:hAnsiTheme="minorHAnsi" w:cstheme="minorHAnsi"/>
                <w:sz w:val="22"/>
                <w:szCs w:val="22"/>
                <w:lang w:val="en-GB"/>
              </w:rPr>
              <w:t>0.296 ± 0.162</w:t>
            </w:r>
          </w:p>
        </w:tc>
        <w:tc>
          <w:tcPr>
            <w:tcW w:w="563" w:type="pct"/>
            <w:shd w:val="clear" w:color="auto" w:fill="FFFFFF" w:themeFill="background1"/>
            <w:vAlign w:val="center"/>
          </w:tcPr>
          <w:p w14:paraId="33581A21" w14:textId="5F4D26B9" w:rsidR="009C5350" w:rsidRPr="009C5350"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r w:rsidRPr="009C5350">
              <w:rPr>
                <w:rFonts w:asciiTheme="minorHAnsi" w:hAnsiTheme="minorHAnsi" w:cstheme="minorHAnsi"/>
                <w:sz w:val="22"/>
                <w:szCs w:val="22"/>
                <w:lang w:val="en-GB"/>
              </w:rPr>
              <w:t>0.068</w:t>
            </w:r>
          </w:p>
        </w:tc>
        <w:tc>
          <w:tcPr>
            <w:tcW w:w="624" w:type="pct"/>
            <w:shd w:val="clear" w:color="auto" w:fill="FFFFFF" w:themeFill="background1"/>
            <w:vAlign w:val="center"/>
          </w:tcPr>
          <w:p w14:paraId="55EF26D3" w14:textId="77777777" w:rsidR="009C5350" w:rsidRPr="00B16898"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p>
        </w:tc>
        <w:tc>
          <w:tcPr>
            <w:tcW w:w="625" w:type="pct"/>
            <w:shd w:val="clear" w:color="auto" w:fill="FFFFFF" w:themeFill="background1"/>
            <w:vAlign w:val="center"/>
          </w:tcPr>
          <w:p w14:paraId="52B15E65" w14:textId="77777777" w:rsidR="009C5350" w:rsidRPr="005164B0"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p>
        </w:tc>
      </w:tr>
      <w:tr w:rsidR="005164B0" w:rsidRPr="005164B0" w14:paraId="290BF52A"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256A9FB2" w14:textId="5527783F"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Sex (ref=</w:t>
            </w:r>
            <w:r w:rsidR="00503706">
              <w:rPr>
                <w:rFonts w:asciiTheme="minorHAnsi" w:hAnsiTheme="minorHAnsi" w:cstheme="minorHAnsi"/>
                <w:sz w:val="22"/>
                <w:szCs w:val="22"/>
                <w:lang w:val="en-GB"/>
              </w:rPr>
              <w:t>woman</w:t>
            </w:r>
            <w:r w:rsidRPr="005164B0">
              <w:rPr>
                <w:rFonts w:asciiTheme="minorHAnsi" w:hAnsiTheme="minorHAnsi" w:cstheme="minorHAnsi"/>
                <w:sz w:val="22"/>
                <w:szCs w:val="22"/>
                <w:lang w:val="en-GB"/>
              </w:rPr>
              <w:t>)</w:t>
            </w:r>
          </w:p>
        </w:tc>
        <w:tc>
          <w:tcPr>
            <w:tcW w:w="667" w:type="pct"/>
            <w:shd w:val="clear" w:color="auto" w:fill="FFFFFF" w:themeFill="background1"/>
          </w:tcPr>
          <w:p w14:paraId="067D416A" w14:textId="54121886"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6.17</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6.4</w:t>
            </w:r>
            <w:r w:rsidRPr="009C5350">
              <w:rPr>
                <w:rFonts w:asciiTheme="minorHAnsi" w:hAnsiTheme="minorHAnsi" w:cstheme="minorHAnsi"/>
                <w:sz w:val="22"/>
                <w:szCs w:val="22"/>
              </w:rPr>
              <w:t>9</w:t>
            </w:r>
          </w:p>
        </w:tc>
        <w:tc>
          <w:tcPr>
            <w:tcW w:w="527" w:type="pct"/>
            <w:shd w:val="clear" w:color="auto" w:fill="FFFFFF" w:themeFill="background1"/>
          </w:tcPr>
          <w:p w14:paraId="0E433981"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0.342</w:t>
            </w:r>
          </w:p>
        </w:tc>
        <w:tc>
          <w:tcPr>
            <w:tcW w:w="687" w:type="pct"/>
            <w:shd w:val="clear" w:color="auto" w:fill="FFFFFF" w:themeFill="background1"/>
            <w:vAlign w:val="center"/>
          </w:tcPr>
          <w:p w14:paraId="4401D3F8"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lang w:val="en-US"/>
              </w:rPr>
            </w:pPr>
          </w:p>
        </w:tc>
        <w:tc>
          <w:tcPr>
            <w:tcW w:w="563" w:type="pct"/>
            <w:shd w:val="clear" w:color="auto" w:fill="FFFFFF" w:themeFill="background1"/>
            <w:vAlign w:val="center"/>
          </w:tcPr>
          <w:p w14:paraId="152D9D39"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sz w:val="22"/>
                <w:szCs w:val="22"/>
                <w:lang w:val="en-US"/>
              </w:rPr>
            </w:pPr>
          </w:p>
        </w:tc>
        <w:tc>
          <w:tcPr>
            <w:tcW w:w="624" w:type="pct"/>
            <w:shd w:val="clear" w:color="auto" w:fill="FFFFFF" w:themeFill="background1"/>
            <w:vAlign w:val="center"/>
          </w:tcPr>
          <w:p w14:paraId="11F55C2A"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lang w:val="en-US"/>
              </w:rPr>
            </w:pPr>
          </w:p>
        </w:tc>
        <w:tc>
          <w:tcPr>
            <w:tcW w:w="625" w:type="pct"/>
            <w:shd w:val="clear" w:color="auto" w:fill="FFFFFF" w:themeFill="background1"/>
            <w:vAlign w:val="center"/>
          </w:tcPr>
          <w:p w14:paraId="0CDD838A"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lang w:val="en-US"/>
              </w:rPr>
            </w:pPr>
          </w:p>
        </w:tc>
      </w:tr>
      <w:tr w:rsidR="005164B0" w:rsidRPr="005164B0" w14:paraId="49E073D5"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4AC9104B"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Diabetes (ref=no)</w:t>
            </w:r>
          </w:p>
        </w:tc>
        <w:tc>
          <w:tcPr>
            <w:tcW w:w="667" w:type="pct"/>
            <w:shd w:val="clear" w:color="auto" w:fill="FFFFFF" w:themeFill="background1"/>
          </w:tcPr>
          <w:p w14:paraId="1E82E464" w14:textId="1E05535B"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10.65</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6.24</w:t>
            </w:r>
          </w:p>
        </w:tc>
        <w:tc>
          <w:tcPr>
            <w:tcW w:w="527" w:type="pct"/>
            <w:shd w:val="clear" w:color="auto" w:fill="FFFFFF" w:themeFill="background1"/>
          </w:tcPr>
          <w:p w14:paraId="1E808D52" w14:textId="77777777" w:rsidR="005164B0" w:rsidRPr="005164B0"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0.089</w:t>
            </w:r>
          </w:p>
        </w:tc>
        <w:tc>
          <w:tcPr>
            <w:tcW w:w="687" w:type="pct"/>
            <w:shd w:val="clear" w:color="auto" w:fill="FFFFFF" w:themeFill="background1"/>
            <w:vAlign w:val="center"/>
          </w:tcPr>
          <w:p w14:paraId="44BA5715"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563" w:type="pct"/>
            <w:shd w:val="clear" w:color="auto" w:fill="FFFFFF" w:themeFill="background1"/>
            <w:vAlign w:val="center"/>
          </w:tcPr>
          <w:p w14:paraId="3BABA7BB"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624" w:type="pct"/>
            <w:shd w:val="clear" w:color="auto" w:fill="FFFFFF" w:themeFill="background1"/>
            <w:vAlign w:val="center"/>
          </w:tcPr>
          <w:p w14:paraId="434E8860"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36D2A3BE"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r>
      <w:tr w:rsidR="005164B0" w:rsidRPr="005164B0" w14:paraId="0EB907DB"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42C89AFB"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Hypertension (ref=no)</w:t>
            </w:r>
          </w:p>
        </w:tc>
        <w:tc>
          <w:tcPr>
            <w:tcW w:w="667" w:type="pct"/>
            <w:shd w:val="clear" w:color="auto" w:fill="FFFFFF" w:themeFill="background1"/>
          </w:tcPr>
          <w:p w14:paraId="24EE588A" w14:textId="38F148B9" w:rsidR="005164B0" w:rsidRPr="009C535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 xml:space="preserve">3.02 </w:t>
            </w:r>
            <w:r w:rsidRPr="009C5350">
              <w:rPr>
                <w:rFonts w:asciiTheme="minorHAnsi" w:hAnsiTheme="minorHAnsi" w:cstheme="minorHAnsi"/>
                <w:sz w:val="22"/>
                <w:szCs w:val="22"/>
                <w:lang w:val="en-GB"/>
              </w:rPr>
              <w:t xml:space="preserve">± </w:t>
            </w:r>
            <w:r w:rsidRPr="009C5350">
              <w:rPr>
                <w:rFonts w:asciiTheme="minorHAnsi" w:hAnsiTheme="minorHAnsi" w:cstheme="minorHAnsi"/>
                <w:sz w:val="22"/>
                <w:szCs w:val="22"/>
              </w:rPr>
              <w:t>6.2</w:t>
            </w:r>
            <w:r w:rsidR="00B16898" w:rsidRPr="009C5350">
              <w:rPr>
                <w:rFonts w:asciiTheme="minorHAnsi" w:hAnsiTheme="minorHAnsi" w:cstheme="minorHAnsi"/>
                <w:sz w:val="22"/>
                <w:szCs w:val="22"/>
              </w:rPr>
              <w:t>5</w:t>
            </w:r>
          </w:p>
        </w:tc>
        <w:tc>
          <w:tcPr>
            <w:tcW w:w="527" w:type="pct"/>
            <w:shd w:val="clear" w:color="auto" w:fill="FFFFFF" w:themeFill="background1"/>
          </w:tcPr>
          <w:p w14:paraId="66C7794D"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0.630</w:t>
            </w:r>
          </w:p>
        </w:tc>
        <w:tc>
          <w:tcPr>
            <w:tcW w:w="687" w:type="pct"/>
            <w:shd w:val="clear" w:color="auto" w:fill="FFFFFF" w:themeFill="background1"/>
            <w:vAlign w:val="center"/>
          </w:tcPr>
          <w:p w14:paraId="0D8570A4"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563" w:type="pct"/>
            <w:shd w:val="clear" w:color="auto" w:fill="FFFFFF" w:themeFill="background1"/>
            <w:vAlign w:val="center"/>
          </w:tcPr>
          <w:p w14:paraId="533F0C1C"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4" w:type="pct"/>
            <w:shd w:val="clear" w:color="auto" w:fill="FFFFFF" w:themeFill="background1"/>
            <w:vAlign w:val="center"/>
          </w:tcPr>
          <w:p w14:paraId="34C0616B"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53661824"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r>
      <w:tr w:rsidR="005164B0" w:rsidRPr="005164B0" w14:paraId="57D0776F"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6B6F09D0" w14:textId="77777777"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Intake dose (per gram increase)</w:t>
            </w:r>
          </w:p>
        </w:tc>
        <w:tc>
          <w:tcPr>
            <w:tcW w:w="667" w:type="pct"/>
            <w:shd w:val="clear" w:color="auto" w:fill="FFFFFF" w:themeFill="background1"/>
          </w:tcPr>
          <w:p w14:paraId="1DD865AE" w14:textId="72CC3776"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24.92</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4.88</w:t>
            </w:r>
          </w:p>
        </w:tc>
        <w:tc>
          <w:tcPr>
            <w:tcW w:w="527" w:type="pct"/>
            <w:shd w:val="clear" w:color="auto" w:fill="FFFFFF" w:themeFill="background1"/>
          </w:tcPr>
          <w:p w14:paraId="11C17418" w14:textId="77777777" w:rsidR="005164B0" w:rsidRPr="005164B0"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rPr>
            </w:pPr>
            <w:r w:rsidRPr="005164B0">
              <w:rPr>
                <w:rFonts w:asciiTheme="minorHAnsi" w:hAnsiTheme="minorHAnsi" w:cstheme="minorHAnsi"/>
                <w:b/>
                <w:sz w:val="22"/>
                <w:szCs w:val="22"/>
              </w:rPr>
              <w:t>&lt;0.001</w:t>
            </w:r>
          </w:p>
        </w:tc>
        <w:tc>
          <w:tcPr>
            <w:tcW w:w="687" w:type="pct"/>
            <w:shd w:val="clear" w:color="auto" w:fill="FFFFFF" w:themeFill="background1"/>
            <w:vAlign w:val="center"/>
          </w:tcPr>
          <w:p w14:paraId="458F72D1" w14:textId="49A17312"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w:t>
            </w:r>
            <w:r w:rsidR="009C5350">
              <w:rPr>
                <w:rFonts w:asciiTheme="minorHAnsi" w:hAnsiTheme="minorHAnsi" w:cstheme="minorHAnsi"/>
                <w:sz w:val="22"/>
                <w:szCs w:val="22"/>
                <w:lang w:val="en-GB"/>
              </w:rPr>
              <w:t>10</w:t>
            </w:r>
            <w:r w:rsidRPr="00B16898">
              <w:rPr>
                <w:rFonts w:asciiTheme="minorHAnsi" w:hAnsiTheme="minorHAnsi" w:cstheme="minorHAnsi"/>
                <w:sz w:val="22"/>
                <w:szCs w:val="22"/>
                <w:lang w:val="en-GB"/>
              </w:rPr>
              <w:t>.</w:t>
            </w:r>
            <w:r w:rsidR="009C5350">
              <w:rPr>
                <w:rFonts w:asciiTheme="minorHAnsi" w:hAnsiTheme="minorHAnsi" w:cstheme="minorHAnsi"/>
                <w:sz w:val="22"/>
                <w:szCs w:val="22"/>
                <w:lang w:val="en-GB"/>
              </w:rPr>
              <w:t>00</w:t>
            </w:r>
            <w:r w:rsidRPr="00B16898">
              <w:rPr>
                <w:rFonts w:asciiTheme="minorHAnsi" w:hAnsiTheme="minorHAnsi" w:cstheme="minorHAnsi"/>
                <w:sz w:val="22"/>
                <w:szCs w:val="22"/>
                <w:lang w:val="en-GB"/>
              </w:rPr>
              <w:t xml:space="preserve"> ± 7.</w:t>
            </w:r>
            <w:r w:rsidR="009C5350">
              <w:rPr>
                <w:rFonts w:asciiTheme="minorHAnsi" w:hAnsiTheme="minorHAnsi" w:cstheme="minorHAnsi"/>
                <w:sz w:val="22"/>
                <w:szCs w:val="22"/>
                <w:lang w:val="en-GB"/>
              </w:rPr>
              <w:t>39</w:t>
            </w:r>
          </w:p>
        </w:tc>
        <w:tc>
          <w:tcPr>
            <w:tcW w:w="563" w:type="pct"/>
            <w:shd w:val="clear" w:color="auto" w:fill="FFFFFF" w:themeFill="background1"/>
            <w:vAlign w:val="center"/>
          </w:tcPr>
          <w:p w14:paraId="2B349B50" w14:textId="433E6488"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5164B0">
              <w:rPr>
                <w:rFonts w:asciiTheme="minorHAnsi" w:hAnsiTheme="minorHAnsi" w:cstheme="minorHAnsi"/>
                <w:sz w:val="22"/>
                <w:szCs w:val="22"/>
                <w:lang w:val="en-GB"/>
              </w:rPr>
              <w:t>0.1</w:t>
            </w:r>
            <w:r w:rsidR="009C5350">
              <w:rPr>
                <w:rFonts w:asciiTheme="minorHAnsi" w:hAnsiTheme="minorHAnsi" w:cstheme="minorHAnsi"/>
                <w:sz w:val="22"/>
                <w:szCs w:val="22"/>
                <w:lang w:val="en-GB"/>
              </w:rPr>
              <w:t>77</w:t>
            </w:r>
          </w:p>
        </w:tc>
        <w:tc>
          <w:tcPr>
            <w:tcW w:w="624" w:type="pct"/>
            <w:shd w:val="clear" w:color="auto" w:fill="FFFFFF" w:themeFill="background1"/>
            <w:vAlign w:val="center"/>
          </w:tcPr>
          <w:p w14:paraId="1C37084F"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064673AD"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p>
        </w:tc>
      </w:tr>
      <w:tr w:rsidR="005164B0" w:rsidRPr="00B16898" w14:paraId="74CA9D86"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7382B104" w14:textId="77777777" w:rsidR="005164B0" w:rsidRPr="005164B0" w:rsidRDefault="005164B0" w:rsidP="00242890">
            <w:pPr>
              <w:spacing w:line="360" w:lineRule="auto"/>
              <w:jc w:val="center"/>
              <w:rPr>
                <w:rFonts w:asciiTheme="minorHAnsi" w:hAnsiTheme="minorHAnsi" w:cstheme="minorHAnsi"/>
                <w:b w:val="0"/>
                <w:sz w:val="22"/>
                <w:szCs w:val="22"/>
                <w:lang w:val="en-US"/>
              </w:rPr>
            </w:pPr>
            <w:r w:rsidRPr="005164B0">
              <w:rPr>
                <w:rFonts w:asciiTheme="minorHAnsi" w:hAnsiTheme="minorHAnsi" w:cstheme="minorHAnsi"/>
                <w:sz w:val="22"/>
                <w:szCs w:val="22"/>
                <w:lang w:val="en-GB"/>
              </w:rPr>
              <w:t>Daily dose (per gram increase)</w:t>
            </w:r>
          </w:p>
        </w:tc>
        <w:tc>
          <w:tcPr>
            <w:tcW w:w="667" w:type="pct"/>
            <w:shd w:val="clear" w:color="auto" w:fill="FFFFFF" w:themeFill="background1"/>
          </w:tcPr>
          <w:p w14:paraId="77CDE288" w14:textId="6D2606FA"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US"/>
              </w:rPr>
            </w:pPr>
            <w:r w:rsidRPr="009C5350">
              <w:rPr>
                <w:rFonts w:asciiTheme="minorHAnsi" w:hAnsiTheme="minorHAnsi" w:cstheme="minorHAnsi"/>
                <w:sz w:val="22"/>
                <w:szCs w:val="22"/>
                <w:lang w:val="en-US"/>
              </w:rPr>
              <w:t>16.6</w:t>
            </w:r>
            <w:r w:rsidR="00714F25">
              <w:rPr>
                <w:rFonts w:asciiTheme="minorHAnsi" w:hAnsiTheme="minorHAnsi" w:cstheme="minorHAnsi"/>
                <w:sz w:val="22"/>
                <w:szCs w:val="22"/>
                <w:lang w:val="en-US"/>
              </w:rPr>
              <w:t>0</w:t>
            </w:r>
            <w:r w:rsidR="005164B0" w:rsidRPr="009C5350">
              <w:rPr>
                <w:rFonts w:asciiTheme="minorHAnsi" w:hAnsiTheme="minorHAnsi" w:cstheme="minorHAnsi"/>
                <w:sz w:val="22"/>
                <w:szCs w:val="22"/>
                <w:lang w:val="en-US"/>
              </w:rPr>
              <w:t xml:space="preserve"> </w:t>
            </w:r>
            <w:r w:rsidR="005164B0" w:rsidRPr="009C5350">
              <w:rPr>
                <w:rFonts w:asciiTheme="minorHAnsi" w:hAnsiTheme="minorHAnsi" w:cstheme="minorHAnsi"/>
                <w:sz w:val="22"/>
                <w:szCs w:val="22"/>
                <w:lang w:val="en-GB"/>
              </w:rPr>
              <w:t xml:space="preserve">± </w:t>
            </w:r>
            <w:r w:rsidR="00714F25">
              <w:rPr>
                <w:rFonts w:asciiTheme="minorHAnsi" w:hAnsiTheme="minorHAnsi" w:cstheme="minorHAnsi"/>
                <w:sz w:val="22"/>
                <w:szCs w:val="22"/>
                <w:lang w:val="en-US"/>
              </w:rPr>
              <w:t>1.95</w:t>
            </w:r>
          </w:p>
        </w:tc>
        <w:tc>
          <w:tcPr>
            <w:tcW w:w="527" w:type="pct"/>
            <w:shd w:val="clear" w:color="auto" w:fill="FFFFFF" w:themeFill="background1"/>
          </w:tcPr>
          <w:p w14:paraId="307873D1" w14:textId="77777777" w:rsidR="005164B0" w:rsidRPr="00B16898"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US"/>
              </w:rPr>
            </w:pPr>
            <w:r w:rsidRPr="00B16898">
              <w:rPr>
                <w:rFonts w:asciiTheme="minorHAnsi" w:hAnsiTheme="minorHAnsi" w:cstheme="minorHAnsi"/>
                <w:b/>
                <w:sz w:val="22"/>
                <w:szCs w:val="22"/>
                <w:lang w:val="en-US"/>
              </w:rPr>
              <w:t>0.001</w:t>
            </w:r>
          </w:p>
        </w:tc>
        <w:tc>
          <w:tcPr>
            <w:tcW w:w="687" w:type="pct"/>
            <w:shd w:val="clear" w:color="auto" w:fill="FFFFFF" w:themeFill="background1"/>
            <w:vAlign w:val="center"/>
          </w:tcPr>
          <w:p w14:paraId="17FFEEDF" w14:textId="138032C5"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20.</w:t>
            </w:r>
            <w:r w:rsidR="009C5350">
              <w:rPr>
                <w:rFonts w:asciiTheme="minorHAnsi" w:hAnsiTheme="minorHAnsi" w:cstheme="minorHAnsi"/>
                <w:sz w:val="22"/>
                <w:szCs w:val="22"/>
                <w:lang w:val="en-GB"/>
              </w:rPr>
              <w:t>38</w:t>
            </w:r>
            <w:r w:rsidRPr="00B16898">
              <w:rPr>
                <w:rFonts w:asciiTheme="minorHAnsi" w:hAnsiTheme="minorHAnsi" w:cstheme="minorHAnsi"/>
                <w:sz w:val="22"/>
                <w:szCs w:val="22"/>
                <w:lang w:val="en-GB"/>
              </w:rPr>
              <w:t xml:space="preserve"> ± 3.0</w:t>
            </w:r>
            <w:r w:rsidR="009C5350">
              <w:rPr>
                <w:rFonts w:asciiTheme="minorHAnsi" w:hAnsiTheme="minorHAnsi" w:cstheme="minorHAnsi"/>
                <w:sz w:val="22"/>
                <w:szCs w:val="22"/>
                <w:lang w:val="en-GB"/>
              </w:rPr>
              <w:t>4</w:t>
            </w:r>
          </w:p>
        </w:tc>
        <w:tc>
          <w:tcPr>
            <w:tcW w:w="563" w:type="pct"/>
            <w:shd w:val="clear" w:color="auto" w:fill="FFFFFF" w:themeFill="background1"/>
            <w:vAlign w:val="center"/>
          </w:tcPr>
          <w:p w14:paraId="507BA199"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r w:rsidRPr="00B16898">
              <w:rPr>
                <w:rFonts w:asciiTheme="minorHAnsi" w:hAnsiTheme="minorHAnsi" w:cstheme="minorHAnsi"/>
                <w:b/>
                <w:sz w:val="22"/>
                <w:szCs w:val="22"/>
                <w:lang w:val="en-GB"/>
              </w:rPr>
              <w:t>&lt;0.001</w:t>
            </w:r>
          </w:p>
        </w:tc>
        <w:tc>
          <w:tcPr>
            <w:tcW w:w="624" w:type="pct"/>
            <w:shd w:val="clear" w:color="auto" w:fill="FFFFFF" w:themeFill="background1"/>
            <w:vAlign w:val="center"/>
          </w:tcPr>
          <w:p w14:paraId="31F35A73" w14:textId="5F0167C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17.</w:t>
            </w:r>
            <w:r w:rsidR="00714F25">
              <w:rPr>
                <w:rFonts w:asciiTheme="minorHAnsi" w:hAnsiTheme="minorHAnsi" w:cstheme="minorHAnsi"/>
                <w:sz w:val="22"/>
                <w:szCs w:val="22"/>
                <w:lang w:val="en-GB"/>
              </w:rPr>
              <w:t>57</w:t>
            </w:r>
            <w:r w:rsidRPr="00B16898">
              <w:rPr>
                <w:rFonts w:asciiTheme="minorHAnsi" w:hAnsiTheme="minorHAnsi" w:cstheme="minorHAnsi"/>
                <w:sz w:val="22"/>
                <w:szCs w:val="22"/>
                <w:lang w:val="en-GB"/>
              </w:rPr>
              <w:t xml:space="preserve"> ± 1.9</w:t>
            </w:r>
            <w:r w:rsidR="00714F25">
              <w:rPr>
                <w:rFonts w:asciiTheme="minorHAnsi" w:hAnsiTheme="minorHAnsi" w:cstheme="minorHAnsi"/>
                <w:sz w:val="22"/>
                <w:szCs w:val="22"/>
                <w:lang w:val="en-GB"/>
              </w:rPr>
              <w:t>0</w:t>
            </w:r>
          </w:p>
        </w:tc>
        <w:tc>
          <w:tcPr>
            <w:tcW w:w="625" w:type="pct"/>
            <w:shd w:val="clear" w:color="auto" w:fill="FFFFFF" w:themeFill="background1"/>
            <w:vAlign w:val="center"/>
          </w:tcPr>
          <w:p w14:paraId="5FE1CEE2"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&lt;0.001</w:t>
            </w:r>
          </w:p>
        </w:tc>
      </w:tr>
      <w:tr w:rsidR="005164B0" w:rsidRPr="005164B0" w14:paraId="129E9767"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1C0A0D53" w14:textId="580FCCE2" w:rsidR="005164B0" w:rsidRPr="005164B0" w:rsidRDefault="005164B0" w:rsidP="00242890">
            <w:pPr>
              <w:spacing w:line="360" w:lineRule="auto"/>
              <w:jc w:val="center"/>
              <w:rPr>
                <w:rFonts w:asciiTheme="minorHAnsi" w:hAnsiTheme="minorHAnsi" w:cstheme="minorHAnsi"/>
                <w:b w:val="0"/>
                <w:sz w:val="22"/>
                <w:szCs w:val="22"/>
                <w:lang w:val="en-US"/>
              </w:rPr>
            </w:pPr>
            <w:r w:rsidRPr="005164B0">
              <w:rPr>
                <w:rFonts w:asciiTheme="minorHAnsi" w:hAnsiTheme="minorHAnsi" w:cstheme="minorHAnsi"/>
                <w:sz w:val="22"/>
                <w:szCs w:val="22"/>
                <w:lang w:val="en-US"/>
              </w:rPr>
              <w:t>Albumin (per gram</w:t>
            </w:r>
            <w:r w:rsidR="00B16898">
              <w:rPr>
                <w:rFonts w:asciiTheme="minorHAnsi" w:hAnsiTheme="minorHAnsi" w:cstheme="minorHAnsi"/>
                <w:sz w:val="22"/>
                <w:szCs w:val="22"/>
                <w:lang w:val="en-US"/>
              </w:rPr>
              <w:t>/L</w:t>
            </w:r>
            <w:r w:rsidRPr="005164B0">
              <w:rPr>
                <w:rFonts w:asciiTheme="minorHAnsi" w:hAnsiTheme="minorHAnsi" w:cstheme="minorHAnsi"/>
                <w:sz w:val="22"/>
                <w:szCs w:val="22"/>
                <w:lang w:val="en-US"/>
              </w:rPr>
              <w:t xml:space="preserve"> increase)</w:t>
            </w:r>
          </w:p>
        </w:tc>
        <w:tc>
          <w:tcPr>
            <w:tcW w:w="667" w:type="pct"/>
            <w:shd w:val="clear" w:color="auto" w:fill="FFFFFF" w:themeFill="background1"/>
          </w:tcPr>
          <w:p w14:paraId="48ADF581" w14:textId="3B8D22B5"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9C5350">
              <w:rPr>
                <w:rFonts w:asciiTheme="minorHAnsi" w:hAnsiTheme="minorHAnsi" w:cstheme="minorHAnsi"/>
                <w:sz w:val="22"/>
                <w:szCs w:val="22"/>
                <w:lang w:val="en-US"/>
              </w:rPr>
              <w:t>1.86</w:t>
            </w:r>
            <w:r w:rsidR="005164B0" w:rsidRPr="009C5350">
              <w:rPr>
                <w:rFonts w:asciiTheme="minorHAnsi" w:hAnsiTheme="minorHAnsi" w:cstheme="minorHAnsi"/>
                <w:sz w:val="22"/>
                <w:szCs w:val="22"/>
                <w:lang w:val="en-US"/>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lang w:val="en-US"/>
              </w:rPr>
              <w:t>0.58</w:t>
            </w:r>
          </w:p>
        </w:tc>
        <w:tc>
          <w:tcPr>
            <w:tcW w:w="527" w:type="pct"/>
            <w:shd w:val="clear" w:color="auto" w:fill="FFFFFF" w:themeFill="background1"/>
          </w:tcPr>
          <w:p w14:paraId="54B03339" w14:textId="77777777" w:rsidR="005164B0" w:rsidRPr="00B16898"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US"/>
              </w:rPr>
            </w:pPr>
            <w:r w:rsidRPr="00B16898">
              <w:rPr>
                <w:rFonts w:asciiTheme="minorHAnsi" w:hAnsiTheme="minorHAnsi" w:cstheme="minorHAnsi"/>
                <w:b/>
                <w:sz w:val="22"/>
                <w:szCs w:val="22"/>
                <w:lang w:val="en-US"/>
              </w:rPr>
              <w:t>0.002</w:t>
            </w:r>
          </w:p>
        </w:tc>
        <w:tc>
          <w:tcPr>
            <w:tcW w:w="687" w:type="pct"/>
            <w:shd w:val="clear" w:color="auto" w:fill="FFFFFF" w:themeFill="background1"/>
            <w:vAlign w:val="center"/>
          </w:tcPr>
          <w:p w14:paraId="06A9F7FD" w14:textId="4E2AC4E1"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1.</w:t>
            </w:r>
            <w:r w:rsidR="009C5350">
              <w:rPr>
                <w:rFonts w:asciiTheme="minorHAnsi" w:hAnsiTheme="minorHAnsi" w:cstheme="minorHAnsi"/>
                <w:sz w:val="22"/>
                <w:szCs w:val="22"/>
                <w:lang w:val="en-GB"/>
              </w:rPr>
              <w:t>36</w:t>
            </w:r>
            <w:r w:rsidRPr="00B16898">
              <w:rPr>
                <w:rFonts w:asciiTheme="minorHAnsi" w:hAnsiTheme="minorHAnsi" w:cstheme="minorHAnsi"/>
                <w:sz w:val="22"/>
                <w:szCs w:val="22"/>
                <w:lang w:val="en-GB"/>
              </w:rPr>
              <w:t xml:space="preserve"> ± 0.</w:t>
            </w:r>
            <w:r w:rsidR="009C5350">
              <w:rPr>
                <w:rFonts w:asciiTheme="minorHAnsi" w:hAnsiTheme="minorHAnsi" w:cstheme="minorHAnsi"/>
                <w:sz w:val="22"/>
                <w:szCs w:val="22"/>
                <w:lang w:val="en-GB"/>
              </w:rPr>
              <w:t>60</w:t>
            </w:r>
          </w:p>
        </w:tc>
        <w:tc>
          <w:tcPr>
            <w:tcW w:w="563" w:type="pct"/>
            <w:shd w:val="clear" w:color="auto" w:fill="FFFFFF" w:themeFill="background1"/>
            <w:vAlign w:val="center"/>
          </w:tcPr>
          <w:p w14:paraId="419B5610" w14:textId="7804E65E"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0.0</w:t>
            </w:r>
            <w:r w:rsidR="009C5350">
              <w:rPr>
                <w:rFonts w:asciiTheme="minorHAnsi" w:hAnsiTheme="minorHAnsi" w:cstheme="minorHAnsi"/>
                <w:b/>
                <w:sz w:val="22"/>
                <w:szCs w:val="22"/>
                <w:lang w:val="en-GB"/>
              </w:rPr>
              <w:t>23</w:t>
            </w:r>
          </w:p>
        </w:tc>
        <w:tc>
          <w:tcPr>
            <w:tcW w:w="624" w:type="pct"/>
            <w:shd w:val="clear" w:color="auto" w:fill="FFFFFF" w:themeFill="background1"/>
            <w:vAlign w:val="center"/>
          </w:tcPr>
          <w:p w14:paraId="7F4183A4"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1.53±0.57</w:t>
            </w:r>
          </w:p>
        </w:tc>
        <w:tc>
          <w:tcPr>
            <w:tcW w:w="625" w:type="pct"/>
            <w:shd w:val="clear" w:color="auto" w:fill="FFFFFF" w:themeFill="background1"/>
            <w:vAlign w:val="center"/>
          </w:tcPr>
          <w:p w14:paraId="0F6436FF"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0.009</w:t>
            </w:r>
          </w:p>
        </w:tc>
      </w:tr>
      <w:tr w:rsidR="005164B0" w:rsidRPr="005164B0" w14:paraId="25B2F56C" w14:textId="77777777" w:rsidTr="00B16898">
        <w:trPr>
          <w:trHeight w:val="8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6922F7D3" w14:textId="3E99F0A5"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Bilirubin (per µmol</w:t>
            </w:r>
            <w:r>
              <w:rPr>
                <w:rFonts w:asciiTheme="minorHAnsi" w:hAnsiTheme="minorHAnsi" w:cstheme="minorHAnsi"/>
                <w:sz w:val="22"/>
                <w:szCs w:val="22"/>
                <w:lang w:val="en-GB"/>
              </w:rPr>
              <w:t>/L</w:t>
            </w:r>
            <w:r w:rsidRPr="005164B0">
              <w:rPr>
                <w:rFonts w:asciiTheme="minorHAnsi" w:hAnsiTheme="minorHAnsi" w:cstheme="minorHAnsi"/>
                <w:sz w:val="22"/>
                <w:szCs w:val="22"/>
                <w:lang w:val="en-GB"/>
              </w:rPr>
              <w:t xml:space="preserve"> increase)</w:t>
            </w:r>
          </w:p>
        </w:tc>
        <w:tc>
          <w:tcPr>
            <w:tcW w:w="667" w:type="pct"/>
            <w:shd w:val="clear" w:color="auto" w:fill="FFFFFF" w:themeFill="background1"/>
          </w:tcPr>
          <w:p w14:paraId="7D8A3656" w14:textId="2128F2CC"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-0.017</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0.07</w:t>
            </w:r>
          </w:p>
        </w:tc>
        <w:tc>
          <w:tcPr>
            <w:tcW w:w="527" w:type="pct"/>
            <w:shd w:val="clear" w:color="auto" w:fill="FFFFFF" w:themeFill="background1"/>
          </w:tcPr>
          <w:p w14:paraId="3A537588"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0.818</w:t>
            </w:r>
          </w:p>
        </w:tc>
        <w:tc>
          <w:tcPr>
            <w:tcW w:w="687" w:type="pct"/>
            <w:shd w:val="clear" w:color="auto" w:fill="FFFFFF" w:themeFill="background1"/>
            <w:vAlign w:val="center"/>
          </w:tcPr>
          <w:p w14:paraId="2ED0B8A6"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563" w:type="pct"/>
            <w:shd w:val="clear" w:color="auto" w:fill="FFFFFF" w:themeFill="background1"/>
            <w:vAlign w:val="center"/>
          </w:tcPr>
          <w:p w14:paraId="184894C5"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p>
        </w:tc>
        <w:tc>
          <w:tcPr>
            <w:tcW w:w="624" w:type="pct"/>
            <w:shd w:val="clear" w:color="auto" w:fill="FFFFFF" w:themeFill="background1"/>
            <w:vAlign w:val="center"/>
          </w:tcPr>
          <w:p w14:paraId="33800297"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50F01719"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r>
      <w:tr w:rsidR="005164B0" w:rsidRPr="005164B0" w14:paraId="46401396"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5D7DF3D1" w14:textId="4371FF02"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Creatininemia (per µmol</w:t>
            </w:r>
            <w:r>
              <w:rPr>
                <w:rFonts w:asciiTheme="minorHAnsi" w:hAnsiTheme="minorHAnsi" w:cstheme="minorHAnsi"/>
                <w:sz w:val="22"/>
                <w:szCs w:val="22"/>
                <w:lang w:val="en-GB"/>
              </w:rPr>
              <w:t>/L</w:t>
            </w:r>
            <w:r w:rsidRPr="005164B0">
              <w:rPr>
                <w:rFonts w:asciiTheme="minorHAnsi" w:hAnsiTheme="minorHAnsi" w:cstheme="minorHAnsi"/>
                <w:sz w:val="22"/>
                <w:szCs w:val="22"/>
                <w:lang w:val="en-GB"/>
              </w:rPr>
              <w:t xml:space="preserve"> increase)</w:t>
            </w:r>
          </w:p>
        </w:tc>
        <w:tc>
          <w:tcPr>
            <w:tcW w:w="667" w:type="pct"/>
            <w:shd w:val="clear" w:color="auto" w:fill="FFFFFF" w:themeFill="background1"/>
          </w:tcPr>
          <w:p w14:paraId="43FF92FC" w14:textId="3748A06E"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0.045</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0.0</w:t>
            </w:r>
            <w:r w:rsidRPr="009C5350">
              <w:rPr>
                <w:rFonts w:asciiTheme="minorHAnsi" w:hAnsiTheme="minorHAnsi" w:cstheme="minorHAnsi"/>
                <w:sz w:val="22"/>
                <w:szCs w:val="22"/>
              </w:rPr>
              <w:t>20</w:t>
            </w:r>
          </w:p>
        </w:tc>
        <w:tc>
          <w:tcPr>
            <w:tcW w:w="527" w:type="pct"/>
            <w:shd w:val="clear" w:color="auto" w:fill="FFFFFF" w:themeFill="background1"/>
          </w:tcPr>
          <w:p w14:paraId="3EB6A344" w14:textId="77777777" w:rsidR="005164B0" w:rsidRPr="005164B0"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rPr>
            </w:pPr>
            <w:r w:rsidRPr="005164B0">
              <w:rPr>
                <w:rFonts w:asciiTheme="minorHAnsi" w:hAnsiTheme="minorHAnsi" w:cstheme="minorHAnsi"/>
                <w:b/>
                <w:sz w:val="22"/>
                <w:szCs w:val="22"/>
              </w:rPr>
              <w:t>0.021</w:t>
            </w:r>
          </w:p>
        </w:tc>
        <w:tc>
          <w:tcPr>
            <w:tcW w:w="687" w:type="pct"/>
            <w:shd w:val="clear" w:color="auto" w:fill="FFFFFF" w:themeFill="background1"/>
            <w:vAlign w:val="center"/>
          </w:tcPr>
          <w:p w14:paraId="7FA239BF" w14:textId="219AF425"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w:t>
            </w:r>
            <w:r w:rsidR="009C5350">
              <w:rPr>
                <w:rFonts w:asciiTheme="minorHAnsi" w:hAnsiTheme="minorHAnsi" w:cstheme="minorHAnsi"/>
                <w:sz w:val="22"/>
                <w:szCs w:val="22"/>
                <w:lang w:val="en-GB"/>
              </w:rPr>
              <w:t>100</w:t>
            </w:r>
            <w:r w:rsidRPr="00B16898">
              <w:rPr>
                <w:rFonts w:asciiTheme="minorHAnsi" w:hAnsiTheme="minorHAnsi" w:cstheme="minorHAnsi"/>
                <w:sz w:val="22"/>
                <w:szCs w:val="22"/>
                <w:lang w:val="en-GB"/>
              </w:rPr>
              <w:t xml:space="preserve"> ± 0.020</w:t>
            </w:r>
          </w:p>
        </w:tc>
        <w:tc>
          <w:tcPr>
            <w:tcW w:w="563" w:type="pct"/>
            <w:shd w:val="clear" w:color="auto" w:fill="FFFFFF" w:themeFill="background1"/>
            <w:vAlign w:val="center"/>
          </w:tcPr>
          <w:p w14:paraId="0D8E509F"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&lt;0.001</w:t>
            </w:r>
          </w:p>
        </w:tc>
        <w:tc>
          <w:tcPr>
            <w:tcW w:w="624" w:type="pct"/>
            <w:shd w:val="clear" w:color="auto" w:fill="FFFFFF" w:themeFill="background1"/>
            <w:vAlign w:val="center"/>
          </w:tcPr>
          <w:p w14:paraId="27B79D89" w14:textId="4C87ADA9"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0.108±0.0</w:t>
            </w:r>
            <w:r w:rsidR="00714F25">
              <w:rPr>
                <w:rFonts w:asciiTheme="minorHAnsi" w:hAnsiTheme="minorHAnsi" w:cstheme="minorHAnsi"/>
                <w:sz w:val="22"/>
                <w:szCs w:val="22"/>
                <w:lang w:val="en-GB"/>
              </w:rPr>
              <w:t>20</w:t>
            </w:r>
          </w:p>
        </w:tc>
        <w:tc>
          <w:tcPr>
            <w:tcW w:w="625" w:type="pct"/>
            <w:shd w:val="clear" w:color="auto" w:fill="FFFFFF" w:themeFill="background1"/>
            <w:vAlign w:val="center"/>
          </w:tcPr>
          <w:p w14:paraId="4A2345F8"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&lt;0.001</w:t>
            </w:r>
          </w:p>
        </w:tc>
      </w:tr>
      <w:tr w:rsidR="005164B0" w:rsidRPr="005164B0" w14:paraId="32DCBE93" w14:textId="77777777" w:rsidTr="005164B0">
        <w:tc>
          <w:tcPr>
            <w:cnfStyle w:val="001000000000" w:firstRow="0" w:lastRow="0" w:firstColumn="1" w:lastColumn="0" w:oddVBand="0" w:evenVBand="0" w:oddHBand="0" w:evenHBand="0" w:firstRowFirstColumn="0" w:firstRowLastColumn="0" w:lastRowFirstColumn="0" w:lastRowLastColumn="0"/>
            <w:tcW w:w="1307" w:type="pct"/>
            <w:tcBorders>
              <w:bottom w:val="single" w:sz="4" w:space="0" w:color="auto"/>
            </w:tcBorders>
            <w:shd w:val="clear" w:color="auto" w:fill="FFFFFF" w:themeFill="background1"/>
            <w:vAlign w:val="center"/>
          </w:tcPr>
          <w:p w14:paraId="233C28D3" w14:textId="304136E4"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Urea (per mmol</w:t>
            </w:r>
            <w:r>
              <w:rPr>
                <w:rFonts w:asciiTheme="minorHAnsi" w:hAnsiTheme="minorHAnsi" w:cstheme="minorHAnsi"/>
                <w:sz w:val="22"/>
                <w:szCs w:val="22"/>
                <w:lang w:val="en-GB"/>
              </w:rPr>
              <w:t>/L</w:t>
            </w:r>
            <w:r w:rsidRPr="005164B0">
              <w:rPr>
                <w:rFonts w:asciiTheme="minorHAnsi" w:hAnsiTheme="minorHAnsi" w:cstheme="minorHAnsi"/>
                <w:sz w:val="22"/>
                <w:szCs w:val="22"/>
                <w:lang w:val="en-GB"/>
              </w:rPr>
              <w:t xml:space="preserve"> increase)</w:t>
            </w:r>
          </w:p>
        </w:tc>
        <w:tc>
          <w:tcPr>
            <w:tcW w:w="667" w:type="pct"/>
            <w:tcBorders>
              <w:bottom w:val="single" w:sz="4" w:space="0" w:color="auto"/>
            </w:tcBorders>
            <w:shd w:val="clear" w:color="auto" w:fill="FFFFFF" w:themeFill="background1"/>
          </w:tcPr>
          <w:p w14:paraId="55F6FD7E" w14:textId="4B6AEEF2"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0.28</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w:t>
            </w:r>
            <w:r w:rsidRPr="009C5350">
              <w:rPr>
                <w:rFonts w:asciiTheme="minorHAnsi" w:hAnsiTheme="minorHAnsi" w:cstheme="minorHAnsi"/>
                <w:sz w:val="22"/>
                <w:szCs w:val="22"/>
              </w:rPr>
              <w:t>30</w:t>
            </w:r>
          </w:p>
        </w:tc>
        <w:tc>
          <w:tcPr>
            <w:tcW w:w="527" w:type="pct"/>
            <w:tcBorders>
              <w:bottom w:val="single" w:sz="4" w:space="0" w:color="auto"/>
            </w:tcBorders>
            <w:shd w:val="clear" w:color="auto" w:fill="FFFFFF" w:themeFill="background1"/>
          </w:tcPr>
          <w:p w14:paraId="7F67B89D"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0.346</w:t>
            </w:r>
          </w:p>
        </w:tc>
        <w:tc>
          <w:tcPr>
            <w:tcW w:w="687" w:type="pct"/>
            <w:tcBorders>
              <w:bottom w:val="single" w:sz="4" w:space="0" w:color="auto"/>
            </w:tcBorders>
            <w:shd w:val="clear" w:color="auto" w:fill="FFFFFF" w:themeFill="background1"/>
            <w:vAlign w:val="center"/>
          </w:tcPr>
          <w:p w14:paraId="49226A2D"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563" w:type="pct"/>
            <w:tcBorders>
              <w:bottom w:val="single" w:sz="4" w:space="0" w:color="auto"/>
            </w:tcBorders>
            <w:shd w:val="clear" w:color="auto" w:fill="FFFFFF" w:themeFill="background1"/>
            <w:vAlign w:val="center"/>
          </w:tcPr>
          <w:p w14:paraId="48502606"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4" w:type="pct"/>
            <w:tcBorders>
              <w:bottom w:val="single" w:sz="4" w:space="0" w:color="auto"/>
            </w:tcBorders>
            <w:shd w:val="clear" w:color="auto" w:fill="FFFFFF" w:themeFill="background1"/>
            <w:vAlign w:val="center"/>
          </w:tcPr>
          <w:p w14:paraId="45CFA0AD"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5" w:type="pct"/>
            <w:tcBorders>
              <w:bottom w:val="single" w:sz="4" w:space="0" w:color="auto"/>
            </w:tcBorders>
            <w:shd w:val="clear" w:color="auto" w:fill="FFFFFF" w:themeFill="background1"/>
            <w:vAlign w:val="center"/>
          </w:tcPr>
          <w:p w14:paraId="4953E749"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r>
    </w:tbl>
    <w:p w14:paraId="5987EC2F" w14:textId="3553DA36" w:rsidR="005164B0" w:rsidRPr="005164B0" w:rsidRDefault="005164B0" w:rsidP="00392EA4">
      <w:pPr>
        <w:spacing w:line="240" w:lineRule="auto"/>
        <w:jc w:val="both"/>
        <w:rPr>
          <w:rFonts w:cstheme="minorHAnsi"/>
          <w:lang w:val="en-GB"/>
        </w:rPr>
      </w:pPr>
      <w:r w:rsidRPr="005164B0">
        <w:rPr>
          <w:rFonts w:cstheme="minorHAnsi"/>
          <w:vertAlign w:val="superscript"/>
          <w:lang w:val="en-GB"/>
        </w:rPr>
        <w:t xml:space="preserve">a </w:t>
      </w:r>
      <w:r w:rsidR="00503706">
        <w:rPr>
          <w:rFonts w:cstheme="minorHAnsi"/>
          <w:lang w:val="en-GB"/>
        </w:rPr>
        <w:t>Simple linear mixed effects regression</w:t>
      </w:r>
      <w:r w:rsidR="00763DDF">
        <w:rPr>
          <w:rFonts w:cstheme="minorHAnsi"/>
          <w:lang w:val="en-GB"/>
        </w:rPr>
        <w:t>,</w:t>
      </w:r>
      <w:r w:rsidRPr="005164B0">
        <w:rPr>
          <w:rFonts w:cstheme="minorHAnsi"/>
          <w:lang w:val="en-GB"/>
        </w:rPr>
        <w:t xml:space="preserve"> </w:t>
      </w:r>
      <w:r w:rsidRPr="005164B0">
        <w:rPr>
          <w:rFonts w:cstheme="minorHAnsi"/>
          <w:vertAlign w:val="superscript"/>
          <w:lang w:val="en-GB"/>
        </w:rPr>
        <w:t xml:space="preserve">b </w:t>
      </w:r>
      <w:r w:rsidRPr="005164B0">
        <w:rPr>
          <w:rFonts w:cstheme="minorHAnsi"/>
          <w:lang w:val="en-GB"/>
        </w:rPr>
        <w:t>Multi</w:t>
      </w:r>
      <w:r w:rsidR="00503706">
        <w:rPr>
          <w:rFonts w:cstheme="minorHAnsi"/>
          <w:lang w:val="en-GB"/>
        </w:rPr>
        <w:t>ple</w:t>
      </w:r>
      <w:r w:rsidRPr="005164B0">
        <w:rPr>
          <w:rFonts w:cstheme="minorHAnsi"/>
          <w:lang w:val="en-GB"/>
        </w:rPr>
        <w:t xml:space="preserve"> </w:t>
      </w:r>
      <w:r w:rsidR="00503706">
        <w:rPr>
          <w:rFonts w:cstheme="minorHAnsi"/>
          <w:lang w:val="en-GB"/>
        </w:rPr>
        <w:t>linear mixed effects regression</w:t>
      </w:r>
      <w:r w:rsidR="00503706" w:rsidRPr="005164B0">
        <w:rPr>
          <w:rFonts w:cstheme="minorHAnsi"/>
          <w:lang w:val="en-GB"/>
        </w:rPr>
        <w:t xml:space="preserve"> </w:t>
      </w:r>
      <w:r w:rsidRPr="005164B0">
        <w:rPr>
          <w:rFonts w:cstheme="minorHAnsi"/>
          <w:lang w:val="en-GB"/>
        </w:rPr>
        <w:t>for variables with P-value below 0.</w:t>
      </w:r>
      <w:r w:rsidR="001D0681">
        <w:rPr>
          <w:rFonts w:cstheme="minorHAnsi"/>
          <w:lang w:val="en-GB"/>
        </w:rPr>
        <w:t>05</w:t>
      </w:r>
      <w:r w:rsidR="00763DDF">
        <w:rPr>
          <w:rFonts w:cstheme="minorHAnsi"/>
          <w:lang w:val="en-GB"/>
        </w:rPr>
        <w:t>,</w:t>
      </w:r>
      <w:r w:rsidRPr="005164B0">
        <w:rPr>
          <w:rFonts w:cstheme="minorHAnsi"/>
          <w:lang w:val="en-GB"/>
        </w:rPr>
        <w:t xml:space="preserve"> </w:t>
      </w:r>
      <w:r w:rsidRPr="005164B0">
        <w:rPr>
          <w:rFonts w:cstheme="minorHAnsi"/>
          <w:vertAlign w:val="superscript"/>
          <w:lang w:val="en-GB"/>
        </w:rPr>
        <w:t xml:space="preserve">c </w:t>
      </w:r>
      <w:r w:rsidRPr="005164B0">
        <w:rPr>
          <w:rFonts w:cstheme="minorHAnsi"/>
          <w:lang w:val="en-GB"/>
        </w:rPr>
        <w:t>Backward variable selection from the full model</w:t>
      </w:r>
      <w:r w:rsidR="00763DDF">
        <w:rPr>
          <w:rFonts w:cstheme="minorHAnsi"/>
          <w:lang w:val="en-GB"/>
        </w:rPr>
        <w:t>,</w:t>
      </w:r>
      <w:r w:rsidRPr="005164B0">
        <w:rPr>
          <w:rFonts w:cstheme="minorHAnsi"/>
          <w:lang w:val="en-GB"/>
        </w:rPr>
        <w:t xml:space="preserve"> </w:t>
      </w:r>
      <w:r w:rsidRPr="005164B0">
        <w:rPr>
          <w:rFonts w:cstheme="minorHAnsi"/>
          <w:vertAlign w:val="superscript"/>
          <w:lang w:val="en-GB"/>
        </w:rPr>
        <w:t xml:space="preserve">d </w:t>
      </w:r>
      <w:r w:rsidR="00503706">
        <w:rPr>
          <w:lang w:val="en-US"/>
        </w:rPr>
        <w:t>S</w:t>
      </w:r>
      <w:r w:rsidR="00503706" w:rsidRPr="00E94646">
        <w:rPr>
          <w:lang w:val="en-US"/>
        </w:rPr>
        <w:t>atterthwaite's degrees of freedom</w:t>
      </w:r>
      <w:r w:rsidR="00503706">
        <w:rPr>
          <w:lang w:val="en-US"/>
        </w:rPr>
        <w:t xml:space="preserve"> for p-value computation</w:t>
      </w:r>
      <w:r w:rsidRPr="005164B0">
        <w:rPr>
          <w:rFonts w:cstheme="minorHAnsi"/>
          <w:lang w:val="en-GB"/>
        </w:rPr>
        <w:t>.</w:t>
      </w:r>
      <w:r w:rsidR="00503706">
        <w:rPr>
          <w:rFonts w:cstheme="minorHAnsi"/>
          <w:lang w:val="en-GB"/>
        </w:rPr>
        <w:t xml:space="preserve"> </w:t>
      </w:r>
      <w:r w:rsidR="00503706" w:rsidRPr="00503706">
        <w:rPr>
          <w:rFonts w:cstheme="minorHAnsi"/>
          <w:lang w:val="en-GB"/>
        </w:rPr>
        <w:t>β</w:t>
      </w:r>
      <w:r w:rsidR="00503706">
        <w:rPr>
          <w:rFonts w:cstheme="minorHAnsi"/>
          <w:lang w:val="en-GB"/>
        </w:rPr>
        <w:t xml:space="preserve">: coefficient estimate, </w:t>
      </w:r>
      <w:r w:rsidR="00763DDF">
        <w:rPr>
          <w:rFonts w:cstheme="minorHAnsi"/>
          <w:lang w:val="en-GB"/>
        </w:rPr>
        <w:t xml:space="preserve">ref: reference, </w:t>
      </w:r>
      <w:r w:rsidR="00503706">
        <w:rPr>
          <w:rFonts w:cstheme="minorHAnsi"/>
          <w:lang w:val="en-GB"/>
        </w:rPr>
        <w:t>s.e: standard error.</w:t>
      </w:r>
    </w:p>
    <w:p w14:paraId="4E178B45" w14:textId="77777777" w:rsidR="005164B0" w:rsidRPr="005164B0" w:rsidRDefault="005164B0" w:rsidP="008F0A59">
      <w:pPr>
        <w:spacing w:line="480" w:lineRule="auto"/>
        <w:jc w:val="center"/>
        <w:rPr>
          <w:bCs/>
          <w:lang w:val="en-GB"/>
        </w:rPr>
        <w:sectPr w:rsidR="005164B0" w:rsidRPr="005164B0" w:rsidSect="005164B0">
          <w:pgSz w:w="16838" w:h="11906" w:orient="landscape"/>
          <w:pgMar w:top="1417" w:right="1417" w:bottom="1417" w:left="1417" w:header="708" w:footer="708" w:gutter="0"/>
          <w:cols w:space="708"/>
          <w:docGrid w:linePitch="360"/>
        </w:sectPr>
      </w:pPr>
    </w:p>
    <w:p w14:paraId="35BA3534" w14:textId="1F7D6421" w:rsidR="001B138D" w:rsidRPr="00A41F30" w:rsidRDefault="00CF34E6" w:rsidP="008F0A59">
      <w:pPr>
        <w:spacing w:line="480" w:lineRule="auto"/>
        <w:rPr>
          <w:bCs/>
          <w:lang w:val="en-US"/>
        </w:rPr>
      </w:pPr>
      <w:r>
        <w:rPr>
          <w:bCs/>
          <w:noProof/>
          <w:lang w:eastAsia="fr-FR"/>
        </w:rPr>
        <w:drawing>
          <wp:anchor distT="0" distB="0" distL="114300" distR="114300" simplePos="0" relativeHeight="251658240" behindDoc="0" locked="0" layoutInCell="1" allowOverlap="1" wp14:anchorId="106FE26B" wp14:editId="5EA9D71F">
            <wp:simplePos x="0" y="0"/>
            <wp:positionH relativeFrom="column">
              <wp:posOffset>5405681</wp:posOffset>
            </wp:positionH>
            <wp:positionV relativeFrom="paragraph">
              <wp:posOffset>2450650</wp:posOffset>
            </wp:positionV>
            <wp:extent cx="106680" cy="78005"/>
            <wp:effectExtent l="0" t="0" r="762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0544" cy="80830"/>
                    </a:xfrm>
                    <a:prstGeom prst="rect">
                      <a:avLst/>
                    </a:prstGeom>
                    <a:noFill/>
                    <a:ln>
                      <a:noFill/>
                    </a:ln>
                  </pic:spPr>
                </pic:pic>
              </a:graphicData>
            </a:graphic>
            <wp14:sizeRelH relativeFrom="margin">
              <wp14:pctWidth>0</wp14:pctWidth>
            </wp14:sizeRelH>
            <wp14:sizeRelV relativeFrom="margin">
              <wp14:pctHeight>0</wp14:pctHeight>
            </wp14:sizeRelV>
          </wp:anchor>
        </w:drawing>
      </w:r>
      <w:del w:id="1648" w:author="DUFLOT, Thomas" w:date="2024-07-03T10:23:00Z">
        <w:r w:rsidRPr="00CF34E6" w:rsidDel="00A41F30">
          <w:rPr>
            <w:bCs/>
            <w:noProof/>
            <w:lang w:eastAsia="fr-FR"/>
          </w:rPr>
          <w:drawing>
            <wp:inline distT="0" distB="0" distL="0" distR="0" wp14:anchorId="132D4851" wp14:editId="765A3EA5">
              <wp:extent cx="5760720" cy="4800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800600"/>
                      </a:xfrm>
                      <a:prstGeom prst="rect">
                        <a:avLst/>
                      </a:prstGeom>
                    </pic:spPr>
                  </pic:pic>
                </a:graphicData>
              </a:graphic>
            </wp:inline>
          </w:drawing>
        </w:r>
      </w:del>
      <w:ins w:id="1649" w:author="DUFLOT, Thomas" w:date="2024-07-03T10:26:00Z">
        <w:r w:rsidR="00A41F30" w:rsidRPr="00A41F30">
          <w:rPr>
            <w:noProof/>
            <w:lang w:val="en-US" w:eastAsia="fr-FR"/>
            <w:rPrChange w:id="1650" w:author="DUFLOT, Thomas" w:date="2024-07-03T10:26:00Z">
              <w:rPr>
                <w:noProof/>
                <w:lang w:eastAsia="fr-FR"/>
              </w:rPr>
            </w:rPrChange>
          </w:rPr>
          <w:t xml:space="preserve"> </w:t>
        </w:r>
        <w:del w:id="1651" w:author="Thomas Duflot" w:date="2024-11-13T11:58:00Z">
          <w:r w:rsidR="00A41F30" w:rsidRPr="00A41F30" w:rsidDel="009F15B2">
            <w:rPr>
              <w:bCs/>
              <w:noProof/>
              <w:lang w:eastAsia="fr-FR"/>
            </w:rPr>
            <w:drawing>
              <wp:inline distT="0" distB="0" distL="0" distR="0" wp14:anchorId="72719D34" wp14:editId="60DFF2F6">
                <wp:extent cx="5760720" cy="2880360"/>
                <wp:effectExtent l="0" t="0" r="0" b="0"/>
                <wp:docPr id="2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13"/>
                        <a:stretch>
                          <a:fillRect/>
                        </a:stretch>
                      </pic:blipFill>
                      <pic:spPr>
                        <a:xfrm>
                          <a:off x="0" y="0"/>
                          <a:ext cx="5760720" cy="2880360"/>
                        </a:xfrm>
                        <a:prstGeom prst="rect">
                          <a:avLst/>
                        </a:prstGeom>
                      </pic:spPr>
                    </pic:pic>
                  </a:graphicData>
                </a:graphic>
              </wp:inline>
            </w:drawing>
          </w:r>
        </w:del>
      </w:ins>
      <w:ins w:id="1652" w:author="Thomas Duflot" w:date="2024-11-13T11:58:00Z">
        <w:r w:rsidR="00250D25">
          <w:rPr>
            <w:noProof/>
            <w:lang w:val="en-US" w:eastAsia="fr-FR"/>
          </w:rPr>
          <w:pict w14:anchorId="59030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52.65pt;height:254.8pt">
              <v:imagedata r:id="rId14" o:title="Figure 1"/>
            </v:shape>
          </w:pict>
        </w:r>
      </w:ins>
    </w:p>
    <w:p w14:paraId="5A2527C4" w14:textId="2CBD58DB" w:rsidR="006B04F1" w:rsidRDefault="00EF13CA" w:rsidP="00392EA4">
      <w:pPr>
        <w:spacing w:line="240" w:lineRule="auto"/>
        <w:jc w:val="both"/>
        <w:rPr>
          <w:ins w:id="1653" w:author="Thomas Duflot" w:date="2024-11-13T12:03:00Z"/>
          <w:bCs/>
          <w:lang w:val="en-US"/>
        </w:rPr>
      </w:pPr>
      <w:r w:rsidRPr="00EF13CA">
        <w:rPr>
          <w:b/>
          <w:bCs/>
          <w:lang w:val="en-US"/>
        </w:rPr>
        <w:t xml:space="preserve">Figure 1: </w:t>
      </w:r>
      <w:ins w:id="1654" w:author="DUFLOT, Thomas" w:date="2024-07-03T10:26:00Z">
        <w:r w:rsidR="00A41F30" w:rsidRPr="00A41F30">
          <w:rPr>
            <w:bCs/>
            <w:lang w:val="en-US"/>
            <w:rPrChange w:id="1655" w:author="DUFLOT, Thomas" w:date="2024-07-03T10:26:00Z">
              <w:rPr>
                <w:b/>
                <w:bCs/>
                <w:lang w:val="en-US"/>
              </w:rPr>
            </w:rPrChange>
          </w:rPr>
          <w:t xml:space="preserve">Modeling of ceftriaxone free fraction based on total ceftriaxone in the case of </w:t>
        </w:r>
      </w:ins>
      <w:ins w:id="1656" w:author="Thomas Duflot" w:date="2024-11-13T11:58:00Z">
        <w:r w:rsidR="009F15B2" w:rsidRPr="008035F0">
          <w:rPr>
            <w:bCs/>
            <w:lang w:val="en-US"/>
          </w:rPr>
          <w:t>hypoalbuminemia</w:t>
        </w:r>
        <w:r w:rsidR="009F15B2" w:rsidRPr="008035F0" w:rsidDel="00A41F30">
          <w:rPr>
            <w:bCs/>
            <w:lang w:val="en-US"/>
          </w:rPr>
          <w:t xml:space="preserve"> </w:t>
        </w:r>
        <w:r w:rsidR="009F15B2" w:rsidRPr="008035F0">
          <w:rPr>
            <w:bCs/>
            <w:lang w:val="en-US"/>
          </w:rPr>
          <w:t>(20 g/L</w:t>
        </w:r>
      </w:ins>
      <w:ins w:id="1657" w:author="Thomas Duflot" w:date="2024-11-13T11:59:00Z">
        <w:r w:rsidR="009F15B2">
          <w:rPr>
            <w:bCs/>
            <w:lang w:val="en-US"/>
          </w:rPr>
          <w:t xml:space="preserve"> - </w:t>
        </w:r>
        <w:r w:rsidR="00154B95">
          <w:rPr>
            <w:bCs/>
            <w:lang w:val="en-US"/>
          </w:rPr>
          <w:t>1</w:t>
        </w:r>
        <w:r w:rsidR="009F15B2">
          <w:rPr>
            <w:bCs/>
            <w:lang w:val="en-US"/>
          </w:rPr>
          <w:t>A</w:t>
        </w:r>
      </w:ins>
      <w:ins w:id="1658" w:author="Thomas Duflot" w:date="2024-11-13T11:58:00Z">
        <w:r w:rsidR="009F15B2" w:rsidRPr="008035F0">
          <w:rPr>
            <w:bCs/>
            <w:lang w:val="en-US"/>
          </w:rPr>
          <w:t>)</w:t>
        </w:r>
      </w:ins>
      <w:ins w:id="1659" w:author="Thomas Duflot" w:date="2024-11-13T11:59:00Z">
        <w:r w:rsidR="009F15B2">
          <w:rPr>
            <w:bCs/>
            <w:lang w:val="en-US"/>
          </w:rPr>
          <w:t xml:space="preserve"> and </w:t>
        </w:r>
      </w:ins>
      <w:ins w:id="1660" w:author="DUFLOT, Thomas" w:date="2024-07-03T10:26:00Z">
        <w:r w:rsidR="00A41F30" w:rsidRPr="00A41F30">
          <w:rPr>
            <w:bCs/>
            <w:lang w:val="en-US"/>
            <w:rPrChange w:id="1661" w:author="DUFLOT, Thomas" w:date="2024-07-03T10:26:00Z">
              <w:rPr>
                <w:b/>
                <w:bCs/>
                <w:lang w:val="en-US"/>
              </w:rPr>
            </w:rPrChange>
          </w:rPr>
          <w:t xml:space="preserve">normal albumin </w:t>
        </w:r>
        <w:del w:id="1662" w:author="Thomas Duflot" w:date="2024-11-13T18:27:00Z">
          <w:r w:rsidR="00A41F30" w:rsidRPr="00A41F30" w:rsidDel="006955B9">
            <w:rPr>
              <w:bCs/>
              <w:lang w:val="en-US"/>
              <w:rPrChange w:id="1663" w:author="DUFLOT, Thomas" w:date="2024-07-03T10:26:00Z">
                <w:rPr>
                  <w:b/>
                  <w:bCs/>
                  <w:lang w:val="en-US"/>
                </w:rPr>
              </w:rPrChange>
            </w:rPr>
            <w:delText>level</w:delText>
          </w:r>
        </w:del>
      </w:ins>
      <w:ins w:id="1664" w:author="Thomas Duflot" w:date="2024-11-13T18:27:00Z">
        <w:r w:rsidR="006955B9">
          <w:rPr>
            <w:bCs/>
            <w:lang w:val="en-US"/>
          </w:rPr>
          <w:t>concentration</w:t>
        </w:r>
      </w:ins>
      <w:ins w:id="1665" w:author="DUFLOT, Thomas" w:date="2024-07-03T10:26:00Z">
        <w:r w:rsidR="00A41F30" w:rsidRPr="00A41F30">
          <w:rPr>
            <w:bCs/>
            <w:lang w:val="en-US"/>
            <w:rPrChange w:id="1666" w:author="DUFLOT, Thomas" w:date="2024-07-03T10:26:00Z">
              <w:rPr>
                <w:b/>
                <w:bCs/>
                <w:lang w:val="en-US"/>
              </w:rPr>
            </w:rPrChange>
          </w:rPr>
          <w:t xml:space="preserve"> (35 g/L</w:t>
        </w:r>
      </w:ins>
      <w:ins w:id="1667" w:author="Thomas Duflot" w:date="2024-11-13T11:59:00Z">
        <w:r w:rsidR="00154B95">
          <w:rPr>
            <w:bCs/>
            <w:lang w:val="en-US"/>
          </w:rPr>
          <w:t xml:space="preserve"> – 1B</w:t>
        </w:r>
      </w:ins>
      <w:ins w:id="1668" w:author="DUFLOT, Thomas" w:date="2024-07-03T10:26:00Z">
        <w:r w:rsidR="00A41F30" w:rsidRPr="00A41F30">
          <w:rPr>
            <w:bCs/>
            <w:lang w:val="en-US"/>
            <w:rPrChange w:id="1669" w:author="DUFLOT, Thomas" w:date="2024-07-03T10:26:00Z">
              <w:rPr>
                <w:b/>
                <w:bCs/>
                <w:lang w:val="en-US"/>
              </w:rPr>
            </w:rPrChange>
          </w:rPr>
          <w:t>)</w:t>
        </w:r>
      </w:ins>
      <w:ins w:id="1670" w:author="Thomas Duflot" w:date="2024-11-13T11:59:00Z">
        <w:r w:rsidR="00154B95">
          <w:rPr>
            <w:bCs/>
            <w:lang w:val="en-US"/>
          </w:rPr>
          <w:t>.</w:t>
        </w:r>
      </w:ins>
    </w:p>
    <w:p w14:paraId="415A3096" w14:textId="77777777" w:rsidR="006B04F1" w:rsidRDefault="006B04F1">
      <w:pPr>
        <w:rPr>
          <w:ins w:id="1671" w:author="Thomas Duflot" w:date="2024-11-13T12:03:00Z"/>
          <w:bCs/>
          <w:lang w:val="en-US"/>
        </w:rPr>
        <w:sectPr w:rsidR="006B04F1" w:rsidSect="005164B0">
          <w:pgSz w:w="11906" w:h="16838"/>
          <w:pgMar w:top="1417" w:right="1417" w:bottom="1417" w:left="1417" w:header="708" w:footer="708" w:gutter="0"/>
          <w:cols w:space="708"/>
          <w:docGrid w:linePitch="360"/>
        </w:sectPr>
      </w:pPr>
      <w:ins w:id="1672" w:author="Thomas Duflot" w:date="2024-11-13T12:03:00Z">
        <w:r>
          <w:rPr>
            <w:bCs/>
            <w:lang w:val="en-US"/>
          </w:rPr>
          <w:br w:type="page"/>
        </w:r>
      </w:ins>
    </w:p>
    <w:p w14:paraId="398DE171" w14:textId="4118287C" w:rsidR="006B04F1" w:rsidRDefault="00250D25" w:rsidP="006B04F1">
      <w:pPr>
        <w:spacing w:line="240" w:lineRule="auto"/>
        <w:jc w:val="both"/>
        <w:rPr>
          <w:ins w:id="1673" w:author="Thomas Duflot" w:date="2024-11-13T12:04:00Z"/>
          <w:b/>
          <w:bCs/>
          <w:lang w:val="en-US"/>
        </w:rPr>
      </w:pPr>
      <w:ins w:id="1674" w:author="Thomas Duflot" w:date="2024-11-13T21:20:00Z">
        <w:r>
          <w:rPr>
            <w:b/>
            <w:bCs/>
            <w:lang w:val="en-US"/>
          </w:rPr>
          <w:pict w14:anchorId="6A22ECFE">
            <v:shape id="_x0000_i1053" type="#_x0000_t75" style="width:699.35pt;height:393.2pt">
              <v:imagedata r:id="rId15" o:title="Figure 2 - AEPE"/>
            </v:shape>
          </w:pict>
        </w:r>
      </w:ins>
    </w:p>
    <w:p w14:paraId="5E679148" w14:textId="771CA573" w:rsidR="006B04F1" w:rsidRDefault="006B04F1">
      <w:pPr>
        <w:spacing w:line="240" w:lineRule="auto"/>
        <w:jc w:val="both"/>
        <w:rPr>
          <w:ins w:id="1675" w:author="Thomas Duflot" w:date="2024-11-13T12:03:00Z"/>
          <w:bCs/>
          <w:lang w:val="en-US"/>
        </w:rPr>
        <w:sectPr w:rsidR="006B04F1" w:rsidSect="006B04F1">
          <w:pgSz w:w="16838" w:h="11906" w:orient="landscape"/>
          <w:pgMar w:top="1417" w:right="1417" w:bottom="1417" w:left="1417" w:header="708" w:footer="708" w:gutter="0"/>
          <w:cols w:space="708"/>
          <w:docGrid w:linePitch="360"/>
          <w:sectPrChange w:id="1676" w:author="Thomas Duflot" w:date="2024-11-13T12:03:00Z">
            <w:sectPr w:rsidR="006B04F1" w:rsidSect="006B04F1">
              <w:pgSz w:w="11906" w:h="16838" w:orient="portrait"/>
              <w:pgMar w:top="1417" w:right="1417" w:bottom="1417" w:left="1417" w:header="708" w:footer="708" w:gutter="0"/>
            </w:sectPr>
          </w:sectPrChange>
        </w:sectPr>
        <w:pPrChange w:id="1677" w:author="Thomas Duflot" w:date="2024-11-13T14:02:00Z">
          <w:pPr>
            <w:spacing w:line="480" w:lineRule="auto"/>
          </w:pPr>
        </w:pPrChange>
      </w:pPr>
      <w:ins w:id="1678" w:author="Thomas Duflot" w:date="2024-11-13T12:03:00Z">
        <w:r>
          <w:rPr>
            <w:bCs/>
            <w:noProof/>
            <w:lang w:eastAsia="fr-FR"/>
          </w:rPr>
          <w:drawing>
            <wp:anchor distT="0" distB="0" distL="114300" distR="114300" simplePos="0" relativeHeight="251667456" behindDoc="0" locked="0" layoutInCell="1" allowOverlap="1" wp14:anchorId="46CCAE38" wp14:editId="35447E26">
              <wp:simplePos x="0" y="0"/>
              <wp:positionH relativeFrom="column">
                <wp:posOffset>5260365</wp:posOffset>
              </wp:positionH>
              <wp:positionV relativeFrom="paragraph">
                <wp:posOffset>5165302</wp:posOffset>
              </wp:positionV>
              <wp:extent cx="141605" cy="626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lang w:eastAsia="fr-FR"/>
          </w:rPr>
          <w:drawing>
            <wp:anchor distT="0" distB="0" distL="114300" distR="114300" simplePos="0" relativeHeight="251666432" behindDoc="0" locked="0" layoutInCell="1" allowOverlap="1" wp14:anchorId="1FA84F8C" wp14:editId="17007C3D">
              <wp:simplePos x="0" y="0"/>
              <wp:positionH relativeFrom="column">
                <wp:posOffset>1659255</wp:posOffset>
              </wp:positionH>
              <wp:positionV relativeFrom="paragraph">
                <wp:posOffset>5164667</wp:posOffset>
              </wp:positionV>
              <wp:extent cx="141605" cy="6261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val="en-US"/>
          </w:rPr>
          <w:t>F</w:t>
        </w:r>
        <w:r w:rsidRPr="00EF13CA">
          <w:rPr>
            <w:b/>
            <w:bCs/>
            <w:lang w:val="en-US"/>
          </w:rPr>
          <w:t xml:space="preserve">igure </w:t>
        </w:r>
        <w:r>
          <w:rPr>
            <w:b/>
            <w:bCs/>
            <w:lang w:val="en-US"/>
          </w:rPr>
          <w:t>2</w:t>
        </w:r>
        <w:r w:rsidRPr="00EF13CA">
          <w:rPr>
            <w:b/>
            <w:bCs/>
            <w:lang w:val="en-US"/>
          </w:rPr>
          <w:t xml:space="preserve">: </w:t>
        </w:r>
      </w:ins>
      <w:ins w:id="1679" w:author="Thomas Duflot" w:date="2024-11-13T15:34:00Z">
        <w:r w:rsidR="008949C7">
          <w:rPr>
            <w:bCs/>
            <w:lang w:val="en-US"/>
          </w:rPr>
          <w:t>Signed</w:t>
        </w:r>
      </w:ins>
      <w:ins w:id="1680" w:author="Thomas Duflot" w:date="2024-11-13T12:08:00Z">
        <w:r>
          <w:rPr>
            <w:bCs/>
            <w:lang w:val="en-US"/>
          </w:rPr>
          <w:t xml:space="preserve"> </w:t>
        </w:r>
      </w:ins>
      <w:ins w:id="1681" w:author="Thomas Duflot" w:date="2024-11-13T12:09:00Z">
        <w:r w:rsidRPr="00A00820">
          <w:rPr>
            <w:b/>
            <w:bCs/>
            <w:lang w:val="en-US"/>
            <w:rPrChange w:id="1682" w:author="Thomas Duflot" w:date="2024-11-13T12:09:00Z">
              <w:rPr>
                <w:bCs/>
                <w:lang w:val="en-US"/>
              </w:rPr>
            </w:rPrChange>
          </w:rPr>
          <w:t>(A)</w:t>
        </w:r>
        <w:r>
          <w:rPr>
            <w:bCs/>
            <w:lang w:val="en-US"/>
          </w:rPr>
          <w:t xml:space="preserve"> and percentage error </w:t>
        </w:r>
        <w:r w:rsidRPr="00A00820">
          <w:rPr>
            <w:b/>
            <w:bCs/>
            <w:lang w:val="en-US"/>
            <w:rPrChange w:id="1683" w:author="Thomas Duflot" w:date="2024-11-13T12:09:00Z">
              <w:rPr>
                <w:bCs/>
                <w:lang w:val="en-US"/>
              </w:rPr>
            </w:rPrChange>
          </w:rPr>
          <w:t>(B)</w:t>
        </w:r>
        <w:r>
          <w:rPr>
            <w:bCs/>
            <w:lang w:val="en-US"/>
          </w:rPr>
          <w:t xml:space="preserve"> </w:t>
        </w:r>
        <w:r w:rsidR="00A00820">
          <w:rPr>
            <w:bCs/>
            <w:lang w:val="en-US"/>
          </w:rPr>
          <w:t>for the 9 studied model during external validation (N=62)</w:t>
        </w:r>
      </w:ins>
    </w:p>
    <w:p w14:paraId="332FD48C" w14:textId="65D1FA83" w:rsidR="005C4F5E" w:rsidRPr="00A41F30" w:rsidDel="006B04F1" w:rsidRDefault="00A41F30" w:rsidP="00392EA4">
      <w:pPr>
        <w:spacing w:line="240" w:lineRule="auto"/>
        <w:jc w:val="both"/>
        <w:rPr>
          <w:del w:id="1684" w:author="Thomas Duflot" w:date="2024-11-13T12:04:00Z"/>
          <w:bCs/>
          <w:lang w:val="en-US"/>
        </w:rPr>
      </w:pPr>
      <w:ins w:id="1685" w:author="DUFLOT, Thomas" w:date="2024-07-03T10:26:00Z">
        <w:del w:id="1686" w:author="Thomas Duflot" w:date="2024-11-13T11:59:00Z">
          <w:r w:rsidRPr="00A41F30" w:rsidDel="00154B95">
            <w:rPr>
              <w:bCs/>
              <w:lang w:val="en-US"/>
              <w:rPrChange w:id="1687" w:author="DUFLOT, Thomas" w:date="2024-07-03T10:26:00Z">
                <w:rPr>
                  <w:b/>
                  <w:bCs/>
                  <w:lang w:val="en-US"/>
                </w:rPr>
              </w:rPrChange>
            </w:rPr>
            <w:delText xml:space="preserve"> and </w:delText>
          </w:r>
        </w:del>
        <w:del w:id="1688" w:author="Thomas Duflot" w:date="2024-11-13T11:58:00Z">
          <w:r w:rsidRPr="00A41F30" w:rsidDel="009F15B2">
            <w:rPr>
              <w:bCs/>
              <w:lang w:val="en-US"/>
              <w:rPrChange w:id="1689" w:author="DUFLOT, Thomas" w:date="2024-07-03T10:26:00Z">
                <w:rPr>
                  <w:b/>
                  <w:bCs/>
                  <w:lang w:val="en-US"/>
                </w:rPr>
              </w:rPrChange>
            </w:rPr>
            <w:delText>hypoalbuminemia (20 g/L)</w:delText>
          </w:r>
        </w:del>
      </w:ins>
      <w:del w:id="1690" w:author="DUFLOT, Thomas" w:date="2024-07-03T10:26:00Z">
        <w:r w:rsidR="00EF13CA" w:rsidRPr="00A41F30" w:rsidDel="00A41F30">
          <w:rPr>
            <w:bCs/>
            <w:lang w:val="en-US"/>
          </w:rPr>
          <w:delText>Modeling of unbound ceftriaxone based on total ceftriaxone according to the retained model</w:delText>
        </w:r>
        <w:r w:rsidR="00CF703F" w:rsidRPr="00A41F30" w:rsidDel="00A41F30">
          <w:rPr>
            <w:bCs/>
            <w:lang w:val="en-US"/>
          </w:rPr>
          <w:delText>s</w:delText>
        </w:r>
        <w:r w:rsidR="00EF13CA" w:rsidRPr="00A41F30" w:rsidDel="00A41F30">
          <w:rPr>
            <w:bCs/>
            <w:lang w:val="en-US"/>
          </w:rPr>
          <w:delText xml:space="preserve"> from the lit</w:delText>
        </w:r>
      </w:del>
      <w:del w:id="1691" w:author="DUFLOT, Thomas" w:date="2024-02-21T11:27:00Z">
        <w:r w:rsidR="00EF13CA" w:rsidRPr="00A41F30" w:rsidDel="00162CEA">
          <w:rPr>
            <w:bCs/>
            <w:lang w:val="en-US"/>
          </w:rPr>
          <w:delText>t</w:delText>
        </w:r>
      </w:del>
      <w:del w:id="1692" w:author="DUFLOT, Thomas" w:date="2024-07-03T10:26:00Z">
        <w:r w:rsidR="00EF13CA" w:rsidRPr="00A41F30" w:rsidDel="00A41F30">
          <w:rPr>
            <w:bCs/>
            <w:lang w:val="en-US"/>
          </w:rPr>
          <w:delText xml:space="preserve">erature in </w:delText>
        </w:r>
        <w:r w:rsidR="00314B60" w:rsidRPr="00A41F30" w:rsidDel="00A41F30">
          <w:rPr>
            <w:bCs/>
            <w:lang w:val="en-US"/>
          </w:rPr>
          <w:delText xml:space="preserve">the </w:delText>
        </w:r>
        <w:r w:rsidR="00EF13CA" w:rsidRPr="00A41F30" w:rsidDel="00A41F30">
          <w:rPr>
            <w:bCs/>
            <w:lang w:val="en-US"/>
          </w:rPr>
          <w:delText>case of normal albumin level (</w:delText>
        </w:r>
        <w:r w:rsidR="00314B60" w:rsidRPr="00A41F30" w:rsidDel="00A41F30">
          <w:rPr>
            <w:bCs/>
            <w:lang w:val="en-US"/>
          </w:rPr>
          <w:delText>35 g/L, panels</w:delText>
        </w:r>
        <w:r w:rsidR="00314B60" w:rsidRPr="00A41F30" w:rsidDel="00A41F30">
          <w:rPr>
            <w:bCs/>
            <w:lang w:val="en-US"/>
            <w:rPrChange w:id="1693" w:author="DUFLOT, Thomas" w:date="2024-07-03T10:26:00Z">
              <w:rPr>
                <w:b/>
                <w:bCs/>
                <w:lang w:val="en-US"/>
              </w:rPr>
            </w:rPrChange>
          </w:rPr>
          <w:delText xml:space="preserve"> </w:delText>
        </w:r>
        <w:r w:rsidR="00EF13CA" w:rsidRPr="00A41F30" w:rsidDel="00A41F30">
          <w:rPr>
            <w:bCs/>
            <w:lang w:val="en-US"/>
            <w:rPrChange w:id="1694" w:author="DUFLOT, Thomas" w:date="2024-07-03T10:26:00Z">
              <w:rPr>
                <w:b/>
                <w:bCs/>
                <w:lang w:val="en-US"/>
              </w:rPr>
            </w:rPrChange>
          </w:rPr>
          <w:delText>A</w:delText>
        </w:r>
        <w:r w:rsidR="00EF13CA" w:rsidRPr="00A41F30" w:rsidDel="00A41F30">
          <w:rPr>
            <w:bCs/>
            <w:lang w:val="en-US"/>
          </w:rPr>
          <w:delText xml:space="preserve"> and </w:delText>
        </w:r>
        <w:r w:rsidR="001B138D" w:rsidRPr="00A41F30" w:rsidDel="00A41F30">
          <w:rPr>
            <w:bCs/>
            <w:lang w:val="en-US"/>
            <w:rPrChange w:id="1695" w:author="DUFLOT, Thomas" w:date="2024-07-03T10:26:00Z">
              <w:rPr>
                <w:b/>
                <w:bCs/>
                <w:lang w:val="en-US"/>
              </w:rPr>
            </w:rPrChange>
          </w:rPr>
          <w:delText>B</w:delText>
        </w:r>
        <w:r w:rsidR="00EF13CA" w:rsidRPr="00A41F30" w:rsidDel="00A41F30">
          <w:rPr>
            <w:bCs/>
            <w:lang w:val="en-US"/>
          </w:rPr>
          <w:delText>) and of hypoalbuminemia (</w:delText>
        </w:r>
        <w:r w:rsidR="00314B60" w:rsidRPr="00A41F30" w:rsidDel="00A41F30">
          <w:rPr>
            <w:bCs/>
            <w:lang w:val="en-US"/>
          </w:rPr>
          <w:delText xml:space="preserve">20 g/L, panels </w:delText>
        </w:r>
        <w:r w:rsidR="001B138D" w:rsidRPr="00A41F30" w:rsidDel="00A41F30">
          <w:rPr>
            <w:bCs/>
            <w:lang w:val="en-US"/>
            <w:rPrChange w:id="1696" w:author="DUFLOT, Thomas" w:date="2024-07-03T10:26:00Z">
              <w:rPr>
                <w:b/>
                <w:bCs/>
                <w:lang w:val="en-US"/>
              </w:rPr>
            </w:rPrChange>
          </w:rPr>
          <w:delText>C</w:delText>
        </w:r>
        <w:r w:rsidR="00EF13CA" w:rsidRPr="00A41F30" w:rsidDel="00A41F30">
          <w:rPr>
            <w:bCs/>
            <w:lang w:val="en-US"/>
          </w:rPr>
          <w:delText xml:space="preserve"> and </w:delText>
        </w:r>
        <w:r w:rsidR="00EF13CA" w:rsidRPr="00A41F30" w:rsidDel="00A41F30">
          <w:rPr>
            <w:bCs/>
            <w:lang w:val="en-US"/>
            <w:rPrChange w:id="1697" w:author="DUFLOT, Thomas" w:date="2024-07-03T10:26:00Z">
              <w:rPr>
                <w:b/>
                <w:bCs/>
                <w:lang w:val="en-US"/>
              </w:rPr>
            </w:rPrChange>
          </w:rPr>
          <w:delText>D</w:delText>
        </w:r>
        <w:r w:rsidR="00314B60" w:rsidRPr="00A41F30" w:rsidDel="00A41F30">
          <w:rPr>
            <w:bCs/>
            <w:lang w:val="en-US"/>
          </w:rPr>
          <w:delText>).</w:delText>
        </w:r>
      </w:del>
    </w:p>
    <w:p w14:paraId="43F7EEE9" w14:textId="49725A67" w:rsidR="008904EB" w:rsidDel="006B04F1" w:rsidRDefault="003542D4">
      <w:pPr>
        <w:spacing w:line="240" w:lineRule="auto"/>
        <w:jc w:val="both"/>
        <w:rPr>
          <w:del w:id="1698" w:author="Thomas Duflot" w:date="2024-11-13T12:04:00Z"/>
          <w:bCs/>
          <w:lang w:val="en-US"/>
        </w:rPr>
        <w:pPrChange w:id="1699" w:author="Thomas Duflot" w:date="2024-11-13T12:04:00Z">
          <w:pPr>
            <w:spacing w:line="480" w:lineRule="auto"/>
          </w:pPr>
        </w:pPrChange>
      </w:pPr>
      <w:del w:id="1700" w:author="Thomas Duflot" w:date="2024-11-13T12:04:00Z">
        <w:r w:rsidDel="006B04F1">
          <w:rPr>
            <w:bCs/>
            <w:lang w:val="en-US"/>
          </w:rPr>
          <w:br w:type="page"/>
        </w:r>
      </w:del>
    </w:p>
    <w:p w14:paraId="65E489A1" w14:textId="0E09BACB" w:rsidR="00B20BEA" w:rsidRDefault="00B20BEA" w:rsidP="00392EA4">
      <w:pPr>
        <w:spacing w:line="240" w:lineRule="auto"/>
        <w:jc w:val="both"/>
        <w:rPr>
          <w:b/>
          <w:bCs/>
          <w:lang w:val="en-US"/>
        </w:rPr>
      </w:pPr>
      <w:r w:rsidRPr="00B20BEA">
        <w:rPr>
          <w:b/>
          <w:bCs/>
          <w:noProof/>
          <w:lang w:eastAsia="fr-FR"/>
        </w:rPr>
        <w:drawing>
          <wp:inline distT="0" distB="0" distL="0" distR="0" wp14:anchorId="264FBAF7" wp14:editId="70FF4B33">
            <wp:extent cx="5760720" cy="57607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760720"/>
                    </a:xfrm>
                    <a:prstGeom prst="rect">
                      <a:avLst/>
                    </a:prstGeom>
                  </pic:spPr>
                </pic:pic>
              </a:graphicData>
            </a:graphic>
          </wp:inline>
        </w:drawing>
      </w:r>
    </w:p>
    <w:p w14:paraId="1CC72317" w14:textId="2CFD071F" w:rsidR="00E353B6" w:rsidRDefault="00CF34E6" w:rsidP="00392EA4">
      <w:pPr>
        <w:spacing w:line="240" w:lineRule="auto"/>
        <w:jc w:val="both"/>
        <w:rPr>
          <w:ins w:id="1701" w:author="Thomas Duflot" w:date="2024-11-13T11:29:00Z"/>
          <w:bCs/>
          <w:lang w:val="en-US"/>
        </w:rPr>
      </w:pPr>
      <w:r>
        <w:rPr>
          <w:bCs/>
          <w:noProof/>
          <w:lang w:eastAsia="fr-FR"/>
        </w:rPr>
        <w:drawing>
          <wp:anchor distT="0" distB="0" distL="114300" distR="114300" simplePos="0" relativeHeight="251664384" behindDoc="0" locked="0" layoutInCell="1" allowOverlap="1" wp14:anchorId="3894661D" wp14:editId="4DFEFDED">
            <wp:simplePos x="0" y="0"/>
            <wp:positionH relativeFrom="column">
              <wp:posOffset>5260365</wp:posOffset>
            </wp:positionH>
            <wp:positionV relativeFrom="paragraph">
              <wp:posOffset>5165302</wp:posOffset>
            </wp:positionV>
            <wp:extent cx="141605" cy="62615"/>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lang w:eastAsia="fr-FR"/>
        </w:rPr>
        <w:drawing>
          <wp:anchor distT="0" distB="0" distL="114300" distR="114300" simplePos="0" relativeHeight="251662336" behindDoc="0" locked="0" layoutInCell="1" allowOverlap="1" wp14:anchorId="2B57B5C3" wp14:editId="7B97126C">
            <wp:simplePos x="0" y="0"/>
            <wp:positionH relativeFrom="column">
              <wp:posOffset>1659255</wp:posOffset>
            </wp:positionH>
            <wp:positionV relativeFrom="paragraph">
              <wp:posOffset>5164667</wp:posOffset>
            </wp:positionV>
            <wp:extent cx="141605" cy="6261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del w:id="1702" w:author="Thomas Duflot" w:date="2024-11-13T12:00:00Z">
        <w:r w:rsidDel="006B04F1">
          <w:rPr>
            <w:bCs/>
            <w:noProof/>
            <w:lang w:eastAsia="fr-FR"/>
          </w:rPr>
          <w:drawing>
            <wp:anchor distT="0" distB="0" distL="114300" distR="114300" simplePos="0" relativeHeight="251660288" behindDoc="0" locked="0" layoutInCell="1" allowOverlap="1" wp14:anchorId="571E57C0" wp14:editId="1EAB8520">
              <wp:simplePos x="0" y="0"/>
              <wp:positionH relativeFrom="column">
                <wp:posOffset>5402106</wp:posOffset>
              </wp:positionH>
              <wp:positionV relativeFrom="paragraph">
                <wp:posOffset>1383030</wp:posOffset>
              </wp:positionV>
              <wp:extent cx="142504" cy="10348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504" cy="10348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CF7B43">
        <w:rPr>
          <w:b/>
          <w:bCs/>
          <w:lang w:val="en-US"/>
        </w:rPr>
        <w:t>F</w:t>
      </w:r>
      <w:r w:rsidR="00D730F9" w:rsidRPr="00EF13CA">
        <w:rPr>
          <w:b/>
          <w:bCs/>
          <w:lang w:val="en-US"/>
        </w:rPr>
        <w:t xml:space="preserve">igure </w:t>
      </w:r>
      <w:del w:id="1703" w:author="Thomas Duflot" w:date="2024-11-13T12:02:00Z">
        <w:r w:rsidR="002877CB" w:rsidDel="006B04F1">
          <w:rPr>
            <w:b/>
            <w:bCs/>
            <w:lang w:val="en-US"/>
          </w:rPr>
          <w:delText>2</w:delText>
        </w:r>
      </w:del>
      <w:ins w:id="1704" w:author="Thomas Duflot" w:date="2024-11-13T12:02:00Z">
        <w:r w:rsidR="006B04F1">
          <w:rPr>
            <w:b/>
            <w:bCs/>
            <w:lang w:val="en-US"/>
          </w:rPr>
          <w:t>3</w:t>
        </w:r>
      </w:ins>
      <w:r w:rsidR="00D730F9" w:rsidRPr="00EF13CA">
        <w:rPr>
          <w:b/>
          <w:bCs/>
          <w:lang w:val="en-US"/>
        </w:rPr>
        <w:t xml:space="preserve">: </w:t>
      </w:r>
      <w:r w:rsidR="00D730F9">
        <w:rPr>
          <w:bCs/>
          <w:lang w:val="en-US"/>
        </w:rPr>
        <w:t>Frequency of target attainment for 1</w:t>
      </w:r>
      <w:r w:rsidR="003260BF">
        <w:rPr>
          <w:bCs/>
          <w:lang w:val="en-US"/>
        </w:rPr>
        <w:t xml:space="preserve"> </w:t>
      </w:r>
      <w:r w:rsidR="00D730F9">
        <w:rPr>
          <w:bCs/>
          <w:lang w:val="en-US"/>
        </w:rPr>
        <w:t xml:space="preserve">x MIC and 4 x MIC using fT &gt; MIC 100% according to the different models </w:t>
      </w:r>
      <w:r w:rsidR="00D730F9" w:rsidRPr="001621D3">
        <w:rPr>
          <w:b/>
          <w:bCs/>
          <w:lang w:val="en-US"/>
        </w:rPr>
        <w:t>(</w:t>
      </w:r>
      <w:r w:rsidR="00D730F9">
        <w:rPr>
          <w:b/>
          <w:bCs/>
          <w:lang w:val="en-US"/>
        </w:rPr>
        <w:t>A)</w:t>
      </w:r>
      <w:r w:rsidR="00D730F9">
        <w:rPr>
          <w:bCs/>
          <w:lang w:val="en-US"/>
        </w:rPr>
        <w:t xml:space="preserve"> and </w:t>
      </w:r>
      <w:r w:rsidR="00DA5A1D">
        <w:rPr>
          <w:bCs/>
          <w:lang w:val="en-US"/>
        </w:rPr>
        <w:t>concordance</w:t>
      </w:r>
      <w:r w:rsidR="00D730F9">
        <w:rPr>
          <w:bCs/>
          <w:lang w:val="en-US"/>
        </w:rPr>
        <w:t xml:space="preserve"> matrix for 1 x MIC </w:t>
      </w:r>
      <w:r w:rsidR="00D730F9" w:rsidRPr="001621D3">
        <w:rPr>
          <w:b/>
          <w:bCs/>
          <w:lang w:val="en-US"/>
        </w:rPr>
        <w:t>(B)</w:t>
      </w:r>
      <w:r w:rsidR="00D730F9">
        <w:rPr>
          <w:bCs/>
          <w:lang w:val="en-US"/>
        </w:rPr>
        <w:t xml:space="preserve"> and 4 x MIC </w:t>
      </w:r>
      <w:r w:rsidR="001621D3" w:rsidRPr="001621D3">
        <w:rPr>
          <w:b/>
          <w:bCs/>
          <w:lang w:val="en-US"/>
        </w:rPr>
        <w:t>(C)</w:t>
      </w:r>
      <w:r w:rsidR="00D730F9">
        <w:rPr>
          <w:bCs/>
          <w:lang w:val="en-US"/>
        </w:rPr>
        <w:t>.</w:t>
      </w:r>
    </w:p>
    <w:p w14:paraId="3796E27C" w14:textId="77777777" w:rsidR="00E353B6" w:rsidRDefault="00E353B6">
      <w:pPr>
        <w:rPr>
          <w:ins w:id="1705" w:author="Thomas Duflot" w:date="2024-11-13T11:29:00Z"/>
          <w:bCs/>
          <w:lang w:val="en-US"/>
        </w:rPr>
      </w:pPr>
      <w:ins w:id="1706" w:author="Thomas Duflot" w:date="2024-11-13T11:29:00Z">
        <w:r>
          <w:rPr>
            <w:bCs/>
            <w:lang w:val="en-US"/>
          </w:rPr>
          <w:br w:type="page"/>
        </w:r>
      </w:ins>
    </w:p>
    <w:p w14:paraId="0AC81423" w14:textId="77777777" w:rsidR="00D730F9" w:rsidRDefault="00D730F9" w:rsidP="00392EA4">
      <w:pPr>
        <w:spacing w:line="240" w:lineRule="auto"/>
        <w:jc w:val="both"/>
        <w:rPr>
          <w:bCs/>
          <w:lang w:val="en-US"/>
        </w:rPr>
      </w:pPr>
    </w:p>
    <w:p w14:paraId="6DB2860D" w14:textId="77777777" w:rsidR="006B04F1" w:rsidRDefault="006B04F1" w:rsidP="008F0A59">
      <w:pPr>
        <w:spacing w:line="480" w:lineRule="auto"/>
        <w:rPr>
          <w:ins w:id="1707" w:author="Thomas Duflot" w:date="2024-11-13T12:00:00Z"/>
          <w:bCs/>
          <w:lang w:val="en-US"/>
        </w:rPr>
      </w:pPr>
    </w:p>
    <w:p w14:paraId="18942ACB" w14:textId="218B4E8D" w:rsidR="0071608D" w:rsidDel="006B04F1" w:rsidRDefault="0071608D" w:rsidP="008F0A59">
      <w:pPr>
        <w:spacing w:line="480" w:lineRule="auto"/>
        <w:rPr>
          <w:del w:id="1708" w:author="Thomas Duflot" w:date="2024-11-13T12:03:00Z"/>
          <w:bCs/>
          <w:lang w:val="en-US"/>
        </w:rPr>
      </w:pPr>
      <w:del w:id="1709" w:author="Thomas Duflot" w:date="2024-11-13T12:03:00Z">
        <w:r w:rsidDel="006B04F1">
          <w:rPr>
            <w:bCs/>
            <w:lang w:val="en-US"/>
          </w:rPr>
          <w:br w:type="page"/>
        </w:r>
      </w:del>
    </w:p>
    <w:p w14:paraId="623EB148" w14:textId="097A5A45" w:rsidR="00846622" w:rsidRDefault="00846622" w:rsidP="008F0A59">
      <w:pPr>
        <w:spacing w:line="480" w:lineRule="auto"/>
        <w:jc w:val="center"/>
        <w:rPr>
          <w:bCs/>
          <w:lang w:val="en-US"/>
        </w:rPr>
      </w:pPr>
      <w:r>
        <w:rPr>
          <w:bCs/>
          <w:noProof/>
          <w:lang w:eastAsia="fr-FR"/>
        </w:rPr>
        <w:drawing>
          <wp:inline distT="0" distB="0" distL="0" distR="0" wp14:anchorId="08DD90D7" wp14:editId="61764730">
            <wp:extent cx="5760720" cy="4297680"/>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14:paraId="3B2C3FB1" w14:textId="218738B5" w:rsidR="00401E98" w:rsidRDefault="00846622" w:rsidP="00F405A2">
      <w:pPr>
        <w:spacing w:line="240" w:lineRule="auto"/>
        <w:jc w:val="both"/>
        <w:rPr>
          <w:bCs/>
          <w:lang w:val="en-US"/>
        </w:rPr>
      </w:pPr>
      <w:r w:rsidRPr="00EF13CA">
        <w:rPr>
          <w:b/>
          <w:bCs/>
          <w:lang w:val="en-US"/>
        </w:rPr>
        <w:t xml:space="preserve">Figure </w:t>
      </w:r>
      <w:ins w:id="1710" w:author="Thomas Duflot" w:date="2024-11-13T11:29:00Z">
        <w:r w:rsidR="00E353B6">
          <w:rPr>
            <w:b/>
            <w:bCs/>
            <w:lang w:val="en-US"/>
          </w:rPr>
          <w:t>4</w:t>
        </w:r>
      </w:ins>
      <w:del w:id="1711" w:author="Thomas Duflot" w:date="2024-11-13T11:29:00Z">
        <w:r w:rsidR="002877CB" w:rsidDel="00E353B6">
          <w:rPr>
            <w:b/>
            <w:bCs/>
            <w:lang w:val="en-US"/>
          </w:rPr>
          <w:delText>3</w:delText>
        </w:r>
      </w:del>
      <w:r w:rsidRPr="00EF13CA">
        <w:rPr>
          <w:b/>
          <w:bCs/>
          <w:lang w:val="en-US"/>
        </w:rPr>
        <w:t xml:space="preserve">: </w:t>
      </w:r>
      <w:r w:rsidR="00407047">
        <w:rPr>
          <w:bCs/>
          <w:lang w:val="en-US"/>
        </w:rPr>
        <w:t>Boxplots of total ceftriaxone trough concentration (mg/L) according to dosing regimen. *p&lt;0.05, ***p&lt;0.001. N=</w:t>
      </w:r>
      <w:r w:rsidR="003578EA">
        <w:rPr>
          <w:bCs/>
          <w:lang w:val="en-US"/>
        </w:rPr>
        <w:t>324 observations</w:t>
      </w:r>
      <w:r w:rsidR="00A72FF0">
        <w:rPr>
          <w:bCs/>
          <w:lang w:val="en-US"/>
        </w:rPr>
        <w:t xml:space="preserve"> (87, 83, 75 and 79 observations respectively)</w:t>
      </w:r>
      <w:r w:rsidR="00FD36AD">
        <w:rPr>
          <w:bCs/>
          <w:lang w:val="en-US"/>
        </w:rPr>
        <w:t xml:space="preserve">. </w:t>
      </w:r>
    </w:p>
    <w:p w14:paraId="30F8F719" w14:textId="77777777" w:rsidR="00401E98" w:rsidRDefault="00401E98">
      <w:pPr>
        <w:rPr>
          <w:bCs/>
          <w:lang w:val="en-US"/>
        </w:rPr>
      </w:pPr>
      <w:r>
        <w:rPr>
          <w:bCs/>
          <w:lang w:val="en-US"/>
        </w:rPr>
        <w:br w:type="page"/>
      </w:r>
    </w:p>
    <w:p w14:paraId="514211B6" w14:textId="353C7374" w:rsidR="00846622" w:rsidRDefault="00B20BEA" w:rsidP="008F0A59">
      <w:pPr>
        <w:spacing w:line="480" w:lineRule="auto"/>
        <w:jc w:val="center"/>
        <w:rPr>
          <w:bCs/>
          <w:lang w:val="en-US"/>
        </w:rPr>
      </w:pPr>
      <w:r w:rsidRPr="00B20BEA">
        <w:rPr>
          <w:bCs/>
          <w:noProof/>
          <w:lang w:eastAsia="fr-FR"/>
        </w:rPr>
        <w:drawing>
          <wp:inline distT="0" distB="0" distL="0" distR="0" wp14:anchorId="6B26054D" wp14:editId="063038F4">
            <wp:extent cx="5760720" cy="43205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320540"/>
                    </a:xfrm>
                    <a:prstGeom prst="rect">
                      <a:avLst/>
                    </a:prstGeom>
                  </pic:spPr>
                </pic:pic>
              </a:graphicData>
            </a:graphic>
          </wp:inline>
        </w:drawing>
      </w:r>
    </w:p>
    <w:p w14:paraId="10D3AE87" w14:textId="6F7EB40B" w:rsidR="00401E98" w:rsidRDefault="00401E98" w:rsidP="00F405A2">
      <w:pPr>
        <w:spacing w:line="240" w:lineRule="auto"/>
        <w:jc w:val="both"/>
        <w:rPr>
          <w:bCs/>
          <w:lang w:val="en-US"/>
        </w:rPr>
      </w:pPr>
      <w:r w:rsidRPr="00EF13CA">
        <w:rPr>
          <w:b/>
          <w:bCs/>
          <w:lang w:val="en-US"/>
        </w:rPr>
        <w:t xml:space="preserve">Figure </w:t>
      </w:r>
      <w:del w:id="1712" w:author="Thomas Duflot" w:date="2024-11-13T11:29:00Z">
        <w:r w:rsidR="002877CB" w:rsidDel="00E353B6">
          <w:rPr>
            <w:b/>
            <w:bCs/>
            <w:lang w:val="en-US"/>
          </w:rPr>
          <w:delText>4</w:delText>
        </w:r>
      </w:del>
      <w:ins w:id="1713" w:author="Thomas Duflot" w:date="2024-11-13T11:29:00Z">
        <w:r w:rsidR="00E353B6">
          <w:rPr>
            <w:b/>
            <w:bCs/>
            <w:lang w:val="en-US"/>
          </w:rPr>
          <w:t>5</w:t>
        </w:r>
      </w:ins>
      <w:r w:rsidRPr="00EF13CA">
        <w:rPr>
          <w:b/>
          <w:bCs/>
          <w:lang w:val="en-US"/>
        </w:rPr>
        <w:t xml:space="preserve">: </w:t>
      </w:r>
      <w:r>
        <w:rPr>
          <w:bCs/>
          <w:lang w:val="en-US"/>
        </w:rPr>
        <w:t xml:space="preserve">Probability of target attainment </w:t>
      </w:r>
      <w:r w:rsidR="00FD36AD">
        <w:rPr>
          <w:bCs/>
          <w:lang w:val="en-US"/>
        </w:rPr>
        <w:t xml:space="preserve">curves </w:t>
      </w:r>
      <w:r>
        <w:rPr>
          <w:bCs/>
          <w:lang w:val="en-US"/>
        </w:rPr>
        <w:t>according to the different model</w:t>
      </w:r>
      <w:r w:rsidR="00FD36AD">
        <w:rPr>
          <w:bCs/>
          <w:lang w:val="en-US"/>
        </w:rPr>
        <w:t>s and</w:t>
      </w:r>
      <w:r>
        <w:rPr>
          <w:bCs/>
          <w:lang w:val="en-US"/>
        </w:rPr>
        <w:t xml:space="preserve"> stratified by dosing regimen. N=87 for </w:t>
      </w:r>
      <w:r>
        <w:rPr>
          <w:b/>
          <w:bCs/>
          <w:lang w:val="en-US"/>
        </w:rPr>
        <w:t>(A)</w:t>
      </w:r>
      <w:r>
        <w:rPr>
          <w:bCs/>
          <w:lang w:val="en-US"/>
        </w:rPr>
        <w:t xml:space="preserve">, N=83 for </w:t>
      </w:r>
      <w:r w:rsidRPr="00A72FF0">
        <w:rPr>
          <w:b/>
          <w:bCs/>
          <w:lang w:val="en-US"/>
        </w:rPr>
        <w:t>(B)</w:t>
      </w:r>
      <w:r>
        <w:rPr>
          <w:bCs/>
          <w:lang w:val="en-US"/>
        </w:rPr>
        <w:t xml:space="preserve">, N=75 </w:t>
      </w:r>
      <w:r w:rsidR="0027764B">
        <w:rPr>
          <w:bCs/>
          <w:lang w:val="en-US"/>
        </w:rPr>
        <w:t xml:space="preserve">for </w:t>
      </w:r>
      <w:r w:rsidRPr="00A72FF0">
        <w:rPr>
          <w:b/>
          <w:bCs/>
          <w:lang w:val="en-US"/>
        </w:rPr>
        <w:t>(C)</w:t>
      </w:r>
      <w:r w:rsidR="0027764B">
        <w:rPr>
          <w:bCs/>
          <w:lang w:val="en-US"/>
        </w:rPr>
        <w:t xml:space="preserve"> and N=79 for </w:t>
      </w:r>
      <w:r w:rsidR="0027764B" w:rsidRPr="00A72FF0">
        <w:rPr>
          <w:b/>
          <w:bCs/>
          <w:lang w:val="en-US"/>
        </w:rPr>
        <w:t>(D)</w:t>
      </w:r>
      <w:r w:rsidR="0027764B">
        <w:rPr>
          <w:bCs/>
          <w:lang w:val="en-US"/>
        </w:rPr>
        <w:t>.</w:t>
      </w:r>
      <w:r>
        <w:rPr>
          <w:bCs/>
          <w:lang w:val="en-US"/>
        </w:rPr>
        <w:t xml:space="preserve">  </w:t>
      </w:r>
      <w:r w:rsidR="00FD36AD" w:rsidRPr="00FD36AD">
        <w:rPr>
          <w:bCs/>
          <w:lang w:val="en-US"/>
        </w:rPr>
        <w:t>Horizontal dotted lines indicate 90% PTA values</w:t>
      </w:r>
      <w:r w:rsidR="00FD36AD">
        <w:rPr>
          <w:bCs/>
          <w:lang w:val="en-US"/>
        </w:rPr>
        <w:t>.</w:t>
      </w:r>
      <w:r w:rsidR="00FD36AD" w:rsidRPr="00FD36AD">
        <w:rPr>
          <w:bCs/>
          <w:lang w:val="en-US"/>
        </w:rPr>
        <w:t xml:space="preserve"> </w:t>
      </w:r>
      <w:r>
        <w:rPr>
          <w:bCs/>
          <w:lang w:val="en-US"/>
        </w:rPr>
        <w:t>MIC: Minim</w:t>
      </w:r>
      <w:r w:rsidR="00510967">
        <w:rPr>
          <w:bCs/>
          <w:lang w:val="en-US"/>
        </w:rPr>
        <w:t>um</w:t>
      </w:r>
      <w:r>
        <w:rPr>
          <w:bCs/>
          <w:lang w:val="en-US"/>
        </w:rPr>
        <w:t xml:space="preserve"> inhibitory concentration, PTA: Probability of target attainment</w:t>
      </w:r>
      <w:r w:rsidR="003146D0">
        <w:rPr>
          <w:bCs/>
          <w:lang w:val="en-US"/>
        </w:rPr>
        <w:t xml:space="preserve"> (fT &gt; MIC 100%)</w:t>
      </w:r>
      <w:r w:rsidR="00F405A2">
        <w:rPr>
          <w:bCs/>
          <w:lang w:val="en-US"/>
        </w:rPr>
        <w:t>.</w:t>
      </w:r>
    </w:p>
    <w:p w14:paraId="737556C1" w14:textId="77777777" w:rsidR="00846622" w:rsidRDefault="00846622" w:rsidP="008F0A59">
      <w:pPr>
        <w:spacing w:line="480" w:lineRule="auto"/>
        <w:jc w:val="center"/>
        <w:rPr>
          <w:bCs/>
          <w:lang w:val="en-US"/>
        </w:rPr>
      </w:pPr>
    </w:p>
    <w:sectPr w:rsidR="00846622" w:rsidSect="005164B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1" w:author="DUFLOT, Thomas" w:date="2024-02-21T10:33:00Z" w:initials="DT">
    <w:p w14:paraId="34AD0509" w14:textId="46F9C0DC" w:rsidR="00D610F1" w:rsidRDefault="00D610F1">
      <w:pPr>
        <w:pStyle w:val="Commentaire"/>
      </w:pPr>
      <w:r>
        <w:rPr>
          <w:rStyle w:val="Marquedecommentaire"/>
        </w:rPr>
        <w:annotationRef/>
      </w:r>
      <w:r>
        <w:t>Revoir en parlant 1) de la variabilité inter-model et 2) de l’effet de l’hypoalbuminémie sur les cut-off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AD05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89331B" w16cex:dateUtc="2023-10-09T06:14:00Z"/>
  <w16cex:commentExtensible w16cex:durableId="6D1DC863" w16cex:dateUtc="2023-11-01T09: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4D3350" w16cid:durableId="6A89331B"/>
  <w16cid:commentId w16cid:paraId="1FCB4B0F" w16cid:durableId="386739DD"/>
  <w16cid:commentId w16cid:paraId="0F1FD0D4" w16cid:durableId="55E6CC28"/>
  <w16cid:commentId w16cid:paraId="6A1768CE" w16cid:durableId="6D1DC86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15CE63" w14:textId="77777777" w:rsidR="00D610F1" w:rsidRDefault="00D610F1" w:rsidP="00FC0C3A">
      <w:pPr>
        <w:spacing w:after="0" w:line="240" w:lineRule="auto"/>
      </w:pPr>
      <w:r>
        <w:separator/>
      </w:r>
    </w:p>
  </w:endnote>
  <w:endnote w:type="continuationSeparator" w:id="0">
    <w:p w14:paraId="76DA788B" w14:textId="77777777" w:rsidR="00D610F1" w:rsidRDefault="00D610F1" w:rsidP="00FC0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8F74D" w14:textId="77777777" w:rsidR="00D610F1" w:rsidRDefault="00D610F1" w:rsidP="00FC0C3A">
      <w:pPr>
        <w:spacing w:after="0" w:line="240" w:lineRule="auto"/>
      </w:pPr>
      <w:r>
        <w:separator/>
      </w:r>
    </w:p>
  </w:footnote>
  <w:footnote w:type="continuationSeparator" w:id="0">
    <w:p w14:paraId="361A7DAD" w14:textId="77777777" w:rsidR="00D610F1" w:rsidRDefault="00D610F1" w:rsidP="00FC0C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C7ACA"/>
    <w:multiLevelType w:val="multilevel"/>
    <w:tmpl w:val="EBA4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CF43C2"/>
    <w:multiLevelType w:val="multilevel"/>
    <w:tmpl w:val="7C90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923C89"/>
    <w:multiLevelType w:val="multilevel"/>
    <w:tmpl w:val="28C2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2854C6"/>
    <w:multiLevelType w:val="multilevel"/>
    <w:tmpl w:val="D49E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E0651A"/>
    <w:multiLevelType w:val="hybridMultilevel"/>
    <w:tmpl w:val="2F425630"/>
    <w:lvl w:ilvl="0" w:tplc="DB303A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9905582"/>
    <w:multiLevelType w:val="multilevel"/>
    <w:tmpl w:val="4EAE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7D729B"/>
    <w:multiLevelType w:val="multilevel"/>
    <w:tmpl w:val="CB40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AA4FBF"/>
    <w:multiLevelType w:val="hybridMultilevel"/>
    <w:tmpl w:val="5FAE33B8"/>
    <w:lvl w:ilvl="0" w:tplc="2F66D68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6"/>
  </w:num>
  <w:num w:numId="6">
    <w:abstractNumId w:val="3"/>
  </w:num>
  <w:num w:numId="7">
    <w:abstractNumId w:val="4"/>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omas Duflot">
    <w15:presenceInfo w15:providerId="Windows Live" w15:userId="140f167068a5ae37"/>
  </w15:person>
  <w15:person w15:author="DUFLOT, Thomas">
    <w15:presenceInfo w15:providerId="AD" w15:userId="S-1-5-21-1321665950-11692542-1221738049-328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CAA"/>
    <w:rsid w:val="00000957"/>
    <w:rsid w:val="000009F1"/>
    <w:rsid w:val="00011113"/>
    <w:rsid w:val="0002562C"/>
    <w:rsid w:val="00025701"/>
    <w:rsid w:val="00041633"/>
    <w:rsid w:val="00046868"/>
    <w:rsid w:val="00054AF4"/>
    <w:rsid w:val="000565E6"/>
    <w:rsid w:val="00060DA4"/>
    <w:rsid w:val="000618FC"/>
    <w:rsid w:val="00073B83"/>
    <w:rsid w:val="00074BC7"/>
    <w:rsid w:val="00091C7E"/>
    <w:rsid w:val="00096C01"/>
    <w:rsid w:val="000A0F17"/>
    <w:rsid w:val="000A1FCD"/>
    <w:rsid w:val="000A221E"/>
    <w:rsid w:val="000B67EC"/>
    <w:rsid w:val="000C36C3"/>
    <w:rsid w:val="000C4AC2"/>
    <w:rsid w:val="000C54D9"/>
    <w:rsid w:val="000D1E80"/>
    <w:rsid w:val="000E02AD"/>
    <w:rsid w:val="000F010C"/>
    <w:rsid w:val="000F12C0"/>
    <w:rsid w:val="000F4921"/>
    <w:rsid w:val="000F5023"/>
    <w:rsid w:val="00101566"/>
    <w:rsid w:val="00102890"/>
    <w:rsid w:val="00107C31"/>
    <w:rsid w:val="001110F6"/>
    <w:rsid w:val="001116FB"/>
    <w:rsid w:val="001145DB"/>
    <w:rsid w:val="00115FA9"/>
    <w:rsid w:val="00134397"/>
    <w:rsid w:val="00137031"/>
    <w:rsid w:val="0014588A"/>
    <w:rsid w:val="001520B1"/>
    <w:rsid w:val="00152E82"/>
    <w:rsid w:val="00154409"/>
    <w:rsid w:val="00154B95"/>
    <w:rsid w:val="001621D3"/>
    <w:rsid w:val="001623C1"/>
    <w:rsid w:val="00162B46"/>
    <w:rsid w:val="00162CEA"/>
    <w:rsid w:val="00166676"/>
    <w:rsid w:val="00167631"/>
    <w:rsid w:val="001773FC"/>
    <w:rsid w:val="00182716"/>
    <w:rsid w:val="00185C7E"/>
    <w:rsid w:val="001A1965"/>
    <w:rsid w:val="001A5A10"/>
    <w:rsid w:val="001A725B"/>
    <w:rsid w:val="001A76A0"/>
    <w:rsid w:val="001B138D"/>
    <w:rsid w:val="001B4003"/>
    <w:rsid w:val="001B55F5"/>
    <w:rsid w:val="001C1978"/>
    <w:rsid w:val="001C1B38"/>
    <w:rsid w:val="001C592A"/>
    <w:rsid w:val="001D0681"/>
    <w:rsid w:val="001D3208"/>
    <w:rsid w:val="001D4BBE"/>
    <w:rsid w:val="001E31B2"/>
    <w:rsid w:val="001E4FC9"/>
    <w:rsid w:val="001E541F"/>
    <w:rsid w:val="001E6C55"/>
    <w:rsid w:val="001F5EDC"/>
    <w:rsid w:val="001F61A0"/>
    <w:rsid w:val="002010A1"/>
    <w:rsid w:val="00204DD5"/>
    <w:rsid w:val="00206D5F"/>
    <w:rsid w:val="0021378B"/>
    <w:rsid w:val="00222136"/>
    <w:rsid w:val="00241D93"/>
    <w:rsid w:val="00242890"/>
    <w:rsid w:val="00245FBC"/>
    <w:rsid w:val="00247CD6"/>
    <w:rsid w:val="00250D25"/>
    <w:rsid w:val="0025320A"/>
    <w:rsid w:val="00254797"/>
    <w:rsid w:val="002552A8"/>
    <w:rsid w:val="00267BA5"/>
    <w:rsid w:val="0027764B"/>
    <w:rsid w:val="00277E37"/>
    <w:rsid w:val="00284DC0"/>
    <w:rsid w:val="0028676E"/>
    <w:rsid w:val="00286CE5"/>
    <w:rsid w:val="002877CB"/>
    <w:rsid w:val="00294CFD"/>
    <w:rsid w:val="002A072B"/>
    <w:rsid w:val="002B18B8"/>
    <w:rsid w:val="002B2A28"/>
    <w:rsid w:val="002B4F64"/>
    <w:rsid w:val="002B6276"/>
    <w:rsid w:val="002B641B"/>
    <w:rsid w:val="002C3A0A"/>
    <w:rsid w:val="002C4402"/>
    <w:rsid w:val="002D65A7"/>
    <w:rsid w:val="002E146A"/>
    <w:rsid w:val="002E1F5D"/>
    <w:rsid w:val="002F35B9"/>
    <w:rsid w:val="002F7C32"/>
    <w:rsid w:val="00300E7C"/>
    <w:rsid w:val="00307AC1"/>
    <w:rsid w:val="003146D0"/>
    <w:rsid w:val="00314B60"/>
    <w:rsid w:val="00315360"/>
    <w:rsid w:val="00320411"/>
    <w:rsid w:val="003217E8"/>
    <w:rsid w:val="00325E42"/>
    <w:rsid w:val="003260BF"/>
    <w:rsid w:val="003314E9"/>
    <w:rsid w:val="00333473"/>
    <w:rsid w:val="00336C59"/>
    <w:rsid w:val="0034615E"/>
    <w:rsid w:val="00353059"/>
    <w:rsid w:val="003542D4"/>
    <w:rsid w:val="003557E7"/>
    <w:rsid w:val="003578EA"/>
    <w:rsid w:val="003604C9"/>
    <w:rsid w:val="003702DA"/>
    <w:rsid w:val="00373B5D"/>
    <w:rsid w:val="00375451"/>
    <w:rsid w:val="0038585B"/>
    <w:rsid w:val="003915A8"/>
    <w:rsid w:val="00392EA4"/>
    <w:rsid w:val="00397165"/>
    <w:rsid w:val="003A7112"/>
    <w:rsid w:val="003B2030"/>
    <w:rsid w:val="003C188F"/>
    <w:rsid w:val="003C1928"/>
    <w:rsid w:val="003C4654"/>
    <w:rsid w:val="003C4F73"/>
    <w:rsid w:val="003C641D"/>
    <w:rsid w:val="003E28CB"/>
    <w:rsid w:val="003E3668"/>
    <w:rsid w:val="003E483F"/>
    <w:rsid w:val="003F116F"/>
    <w:rsid w:val="003F418B"/>
    <w:rsid w:val="003F4F87"/>
    <w:rsid w:val="003F5C74"/>
    <w:rsid w:val="00401E98"/>
    <w:rsid w:val="00406078"/>
    <w:rsid w:val="00406E26"/>
    <w:rsid w:val="00407047"/>
    <w:rsid w:val="00417FE7"/>
    <w:rsid w:val="00420AD9"/>
    <w:rsid w:val="0042540F"/>
    <w:rsid w:val="00426F57"/>
    <w:rsid w:val="0043144E"/>
    <w:rsid w:val="004331A5"/>
    <w:rsid w:val="004437AB"/>
    <w:rsid w:val="00444EC1"/>
    <w:rsid w:val="00447CAA"/>
    <w:rsid w:val="004564CC"/>
    <w:rsid w:val="00467CD9"/>
    <w:rsid w:val="00470053"/>
    <w:rsid w:val="00470415"/>
    <w:rsid w:val="004729BD"/>
    <w:rsid w:val="00475156"/>
    <w:rsid w:val="00482D9E"/>
    <w:rsid w:val="004903D1"/>
    <w:rsid w:val="004906C1"/>
    <w:rsid w:val="004909EE"/>
    <w:rsid w:val="00492656"/>
    <w:rsid w:val="00493E53"/>
    <w:rsid w:val="00495186"/>
    <w:rsid w:val="004A43FE"/>
    <w:rsid w:val="004A4CF4"/>
    <w:rsid w:val="004A62D5"/>
    <w:rsid w:val="004A7CA4"/>
    <w:rsid w:val="004B24CB"/>
    <w:rsid w:val="004C15B8"/>
    <w:rsid w:val="004E7A59"/>
    <w:rsid w:val="004F5018"/>
    <w:rsid w:val="004F508E"/>
    <w:rsid w:val="004F5645"/>
    <w:rsid w:val="004F6D42"/>
    <w:rsid w:val="004F6F28"/>
    <w:rsid w:val="0050039D"/>
    <w:rsid w:val="00503706"/>
    <w:rsid w:val="00505838"/>
    <w:rsid w:val="00507249"/>
    <w:rsid w:val="00510967"/>
    <w:rsid w:val="00510A64"/>
    <w:rsid w:val="00510FAA"/>
    <w:rsid w:val="00512EB0"/>
    <w:rsid w:val="0051375C"/>
    <w:rsid w:val="005164B0"/>
    <w:rsid w:val="0052053B"/>
    <w:rsid w:val="0052208E"/>
    <w:rsid w:val="00543F45"/>
    <w:rsid w:val="0054582F"/>
    <w:rsid w:val="00550775"/>
    <w:rsid w:val="00554054"/>
    <w:rsid w:val="00554C70"/>
    <w:rsid w:val="00555887"/>
    <w:rsid w:val="00560885"/>
    <w:rsid w:val="005633B0"/>
    <w:rsid w:val="0056672D"/>
    <w:rsid w:val="00566834"/>
    <w:rsid w:val="00572A7F"/>
    <w:rsid w:val="00581DEA"/>
    <w:rsid w:val="005960A8"/>
    <w:rsid w:val="005A18E6"/>
    <w:rsid w:val="005A5C49"/>
    <w:rsid w:val="005A76DD"/>
    <w:rsid w:val="005B45CA"/>
    <w:rsid w:val="005B4C7D"/>
    <w:rsid w:val="005C4F5E"/>
    <w:rsid w:val="005C71FD"/>
    <w:rsid w:val="005D3BDF"/>
    <w:rsid w:val="005D57A6"/>
    <w:rsid w:val="005E4A8A"/>
    <w:rsid w:val="005E74D9"/>
    <w:rsid w:val="005F1FEB"/>
    <w:rsid w:val="005F232A"/>
    <w:rsid w:val="005F3A5D"/>
    <w:rsid w:val="005F5A05"/>
    <w:rsid w:val="00607762"/>
    <w:rsid w:val="00610BD4"/>
    <w:rsid w:val="00612E28"/>
    <w:rsid w:val="006239D8"/>
    <w:rsid w:val="00626AB0"/>
    <w:rsid w:val="00632497"/>
    <w:rsid w:val="00636F88"/>
    <w:rsid w:val="0064651B"/>
    <w:rsid w:val="00652B7F"/>
    <w:rsid w:val="0065361D"/>
    <w:rsid w:val="00654123"/>
    <w:rsid w:val="00656843"/>
    <w:rsid w:val="00671846"/>
    <w:rsid w:val="006727D5"/>
    <w:rsid w:val="00680E77"/>
    <w:rsid w:val="0068651A"/>
    <w:rsid w:val="00690C35"/>
    <w:rsid w:val="006955B9"/>
    <w:rsid w:val="00696BDA"/>
    <w:rsid w:val="006A3FB3"/>
    <w:rsid w:val="006B04F1"/>
    <w:rsid w:val="006B05D0"/>
    <w:rsid w:val="006B42D4"/>
    <w:rsid w:val="006C4CFE"/>
    <w:rsid w:val="006D36C4"/>
    <w:rsid w:val="006D46FA"/>
    <w:rsid w:val="006F1BE5"/>
    <w:rsid w:val="006F51FA"/>
    <w:rsid w:val="00703472"/>
    <w:rsid w:val="007069E2"/>
    <w:rsid w:val="00714F25"/>
    <w:rsid w:val="0071608D"/>
    <w:rsid w:val="00731112"/>
    <w:rsid w:val="007329D3"/>
    <w:rsid w:val="007371F9"/>
    <w:rsid w:val="00750ADF"/>
    <w:rsid w:val="00750FDF"/>
    <w:rsid w:val="00763DDF"/>
    <w:rsid w:val="007669FE"/>
    <w:rsid w:val="00771ECC"/>
    <w:rsid w:val="0077243A"/>
    <w:rsid w:val="00773EED"/>
    <w:rsid w:val="00774808"/>
    <w:rsid w:val="007825DA"/>
    <w:rsid w:val="00786C8E"/>
    <w:rsid w:val="00786F97"/>
    <w:rsid w:val="00792CD6"/>
    <w:rsid w:val="007962C7"/>
    <w:rsid w:val="007A5371"/>
    <w:rsid w:val="007B41CD"/>
    <w:rsid w:val="007B6AC2"/>
    <w:rsid w:val="007B7FD2"/>
    <w:rsid w:val="007C4FA8"/>
    <w:rsid w:val="007C70F5"/>
    <w:rsid w:val="007E1EDE"/>
    <w:rsid w:val="007E2D7C"/>
    <w:rsid w:val="007F1237"/>
    <w:rsid w:val="0080245E"/>
    <w:rsid w:val="00806626"/>
    <w:rsid w:val="008100FD"/>
    <w:rsid w:val="0081333B"/>
    <w:rsid w:val="00813A05"/>
    <w:rsid w:val="0081630B"/>
    <w:rsid w:val="008269D7"/>
    <w:rsid w:val="00826BAE"/>
    <w:rsid w:val="008338AE"/>
    <w:rsid w:val="0083583D"/>
    <w:rsid w:val="00846622"/>
    <w:rsid w:val="00855B53"/>
    <w:rsid w:val="00862F63"/>
    <w:rsid w:val="00864279"/>
    <w:rsid w:val="0086547B"/>
    <w:rsid w:val="00866E22"/>
    <w:rsid w:val="0086783F"/>
    <w:rsid w:val="00880398"/>
    <w:rsid w:val="008817AB"/>
    <w:rsid w:val="00890094"/>
    <w:rsid w:val="008904EB"/>
    <w:rsid w:val="008930F3"/>
    <w:rsid w:val="008949C7"/>
    <w:rsid w:val="008950A1"/>
    <w:rsid w:val="008A3E11"/>
    <w:rsid w:val="008B301B"/>
    <w:rsid w:val="008C1437"/>
    <w:rsid w:val="008C19DA"/>
    <w:rsid w:val="008D3639"/>
    <w:rsid w:val="008D3B81"/>
    <w:rsid w:val="008D6202"/>
    <w:rsid w:val="008F0A59"/>
    <w:rsid w:val="00902366"/>
    <w:rsid w:val="0090567A"/>
    <w:rsid w:val="009420BA"/>
    <w:rsid w:val="00945FE5"/>
    <w:rsid w:val="00962CB2"/>
    <w:rsid w:val="00964573"/>
    <w:rsid w:val="0097013D"/>
    <w:rsid w:val="00970AD9"/>
    <w:rsid w:val="00971F12"/>
    <w:rsid w:val="009732EC"/>
    <w:rsid w:val="009836C5"/>
    <w:rsid w:val="00983F0D"/>
    <w:rsid w:val="00985F13"/>
    <w:rsid w:val="00996066"/>
    <w:rsid w:val="009B1A26"/>
    <w:rsid w:val="009C3E95"/>
    <w:rsid w:val="009C4E5E"/>
    <w:rsid w:val="009C5350"/>
    <w:rsid w:val="009D1AF6"/>
    <w:rsid w:val="009D2294"/>
    <w:rsid w:val="009F15B2"/>
    <w:rsid w:val="009F29A1"/>
    <w:rsid w:val="009F5D19"/>
    <w:rsid w:val="009F745B"/>
    <w:rsid w:val="00A00820"/>
    <w:rsid w:val="00A163FA"/>
    <w:rsid w:val="00A20B97"/>
    <w:rsid w:val="00A2115E"/>
    <w:rsid w:val="00A230E2"/>
    <w:rsid w:val="00A36082"/>
    <w:rsid w:val="00A41F30"/>
    <w:rsid w:val="00A42072"/>
    <w:rsid w:val="00A468FB"/>
    <w:rsid w:val="00A46AAC"/>
    <w:rsid w:val="00A60988"/>
    <w:rsid w:val="00A61885"/>
    <w:rsid w:val="00A61C0C"/>
    <w:rsid w:val="00A63987"/>
    <w:rsid w:val="00A71B41"/>
    <w:rsid w:val="00A72FF0"/>
    <w:rsid w:val="00A8545C"/>
    <w:rsid w:val="00A85486"/>
    <w:rsid w:val="00A94A7E"/>
    <w:rsid w:val="00AA15D8"/>
    <w:rsid w:val="00AA4375"/>
    <w:rsid w:val="00AA6048"/>
    <w:rsid w:val="00AB3E30"/>
    <w:rsid w:val="00AB4468"/>
    <w:rsid w:val="00AB4DF0"/>
    <w:rsid w:val="00AB6382"/>
    <w:rsid w:val="00AB7C1C"/>
    <w:rsid w:val="00AC0EF2"/>
    <w:rsid w:val="00AC1B63"/>
    <w:rsid w:val="00AC246F"/>
    <w:rsid w:val="00AC26A2"/>
    <w:rsid w:val="00AD4E69"/>
    <w:rsid w:val="00AD6346"/>
    <w:rsid w:val="00AE1521"/>
    <w:rsid w:val="00AF05D7"/>
    <w:rsid w:val="00AF758A"/>
    <w:rsid w:val="00B16898"/>
    <w:rsid w:val="00B20BEA"/>
    <w:rsid w:val="00B50402"/>
    <w:rsid w:val="00B54A4E"/>
    <w:rsid w:val="00B54CB4"/>
    <w:rsid w:val="00B71A5F"/>
    <w:rsid w:val="00B75F6C"/>
    <w:rsid w:val="00B93FBC"/>
    <w:rsid w:val="00BA2B08"/>
    <w:rsid w:val="00BA3DB6"/>
    <w:rsid w:val="00BA74AD"/>
    <w:rsid w:val="00BB1D30"/>
    <w:rsid w:val="00BB47A5"/>
    <w:rsid w:val="00BB56CF"/>
    <w:rsid w:val="00BB7906"/>
    <w:rsid w:val="00BC2F4B"/>
    <w:rsid w:val="00BE4CC2"/>
    <w:rsid w:val="00BE5C63"/>
    <w:rsid w:val="00BF52F8"/>
    <w:rsid w:val="00C01FD0"/>
    <w:rsid w:val="00C05A31"/>
    <w:rsid w:val="00C06FDF"/>
    <w:rsid w:val="00C079FC"/>
    <w:rsid w:val="00C11746"/>
    <w:rsid w:val="00C16F1D"/>
    <w:rsid w:val="00C24B0B"/>
    <w:rsid w:val="00C314E6"/>
    <w:rsid w:val="00C3301C"/>
    <w:rsid w:val="00C36382"/>
    <w:rsid w:val="00C41C9A"/>
    <w:rsid w:val="00C42F80"/>
    <w:rsid w:val="00C452DF"/>
    <w:rsid w:val="00C45C38"/>
    <w:rsid w:val="00C462E7"/>
    <w:rsid w:val="00C46E0A"/>
    <w:rsid w:val="00C55E09"/>
    <w:rsid w:val="00C7462F"/>
    <w:rsid w:val="00C7783F"/>
    <w:rsid w:val="00C83C4E"/>
    <w:rsid w:val="00C83F1E"/>
    <w:rsid w:val="00C8455E"/>
    <w:rsid w:val="00C8759F"/>
    <w:rsid w:val="00C961C6"/>
    <w:rsid w:val="00CA0C2B"/>
    <w:rsid w:val="00CA110C"/>
    <w:rsid w:val="00CA4FDB"/>
    <w:rsid w:val="00CB4CFA"/>
    <w:rsid w:val="00CB59EE"/>
    <w:rsid w:val="00CC065F"/>
    <w:rsid w:val="00CD63A9"/>
    <w:rsid w:val="00CD68EE"/>
    <w:rsid w:val="00CE0BC3"/>
    <w:rsid w:val="00CF33AE"/>
    <w:rsid w:val="00CF34E6"/>
    <w:rsid w:val="00CF703F"/>
    <w:rsid w:val="00CF7B43"/>
    <w:rsid w:val="00D0133E"/>
    <w:rsid w:val="00D105F1"/>
    <w:rsid w:val="00D10BFC"/>
    <w:rsid w:val="00D124E8"/>
    <w:rsid w:val="00D23CC4"/>
    <w:rsid w:val="00D24943"/>
    <w:rsid w:val="00D24A29"/>
    <w:rsid w:val="00D26616"/>
    <w:rsid w:val="00D349CF"/>
    <w:rsid w:val="00D60495"/>
    <w:rsid w:val="00D610F1"/>
    <w:rsid w:val="00D62643"/>
    <w:rsid w:val="00D672A8"/>
    <w:rsid w:val="00D71A6D"/>
    <w:rsid w:val="00D730F9"/>
    <w:rsid w:val="00D74184"/>
    <w:rsid w:val="00D77649"/>
    <w:rsid w:val="00D84E4B"/>
    <w:rsid w:val="00D87D50"/>
    <w:rsid w:val="00DA026B"/>
    <w:rsid w:val="00DA5A1D"/>
    <w:rsid w:val="00DB2E78"/>
    <w:rsid w:val="00DB5B17"/>
    <w:rsid w:val="00DC66B2"/>
    <w:rsid w:val="00DC73CC"/>
    <w:rsid w:val="00DC7CD8"/>
    <w:rsid w:val="00DD6567"/>
    <w:rsid w:val="00E064CB"/>
    <w:rsid w:val="00E17941"/>
    <w:rsid w:val="00E353B6"/>
    <w:rsid w:val="00E51D34"/>
    <w:rsid w:val="00E54DF4"/>
    <w:rsid w:val="00E57612"/>
    <w:rsid w:val="00E6251C"/>
    <w:rsid w:val="00E6355A"/>
    <w:rsid w:val="00E672A7"/>
    <w:rsid w:val="00E762D9"/>
    <w:rsid w:val="00E7791D"/>
    <w:rsid w:val="00E81FB2"/>
    <w:rsid w:val="00E850BE"/>
    <w:rsid w:val="00E86868"/>
    <w:rsid w:val="00E94646"/>
    <w:rsid w:val="00E94DC2"/>
    <w:rsid w:val="00EC1E66"/>
    <w:rsid w:val="00EC4735"/>
    <w:rsid w:val="00ED3681"/>
    <w:rsid w:val="00ED6A68"/>
    <w:rsid w:val="00ED6DBA"/>
    <w:rsid w:val="00EE221F"/>
    <w:rsid w:val="00EE588D"/>
    <w:rsid w:val="00EF13CA"/>
    <w:rsid w:val="00F0090A"/>
    <w:rsid w:val="00F0123B"/>
    <w:rsid w:val="00F04DCA"/>
    <w:rsid w:val="00F14D79"/>
    <w:rsid w:val="00F25A93"/>
    <w:rsid w:val="00F27AB7"/>
    <w:rsid w:val="00F30F12"/>
    <w:rsid w:val="00F404FD"/>
    <w:rsid w:val="00F405A2"/>
    <w:rsid w:val="00F4181F"/>
    <w:rsid w:val="00F43940"/>
    <w:rsid w:val="00F4431C"/>
    <w:rsid w:val="00F45F1A"/>
    <w:rsid w:val="00F51C3D"/>
    <w:rsid w:val="00F57986"/>
    <w:rsid w:val="00F61E3C"/>
    <w:rsid w:val="00F654DC"/>
    <w:rsid w:val="00F74E78"/>
    <w:rsid w:val="00F75EE5"/>
    <w:rsid w:val="00F81B7B"/>
    <w:rsid w:val="00F85D08"/>
    <w:rsid w:val="00F91936"/>
    <w:rsid w:val="00F9271A"/>
    <w:rsid w:val="00F96847"/>
    <w:rsid w:val="00FA26E7"/>
    <w:rsid w:val="00FA2DAD"/>
    <w:rsid w:val="00FA5D55"/>
    <w:rsid w:val="00FC0C3A"/>
    <w:rsid w:val="00FD36AD"/>
    <w:rsid w:val="00FE47F7"/>
    <w:rsid w:val="00FE5D1A"/>
    <w:rsid w:val="00FF1BF9"/>
    <w:rsid w:val="00FF6F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52C87765"/>
  <w15:chartTrackingRefBased/>
  <w15:docId w15:val="{CC8250B3-2DF9-4F4E-A8F6-9310199F6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E7A5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7A59"/>
    <w:rPr>
      <w:rFonts w:ascii="Times New Roman" w:eastAsia="Times New Roman" w:hAnsi="Times New Roman" w:cs="Times New Roman"/>
      <w:b/>
      <w:bCs/>
      <w:kern w:val="36"/>
      <w:sz w:val="48"/>
      <w:szCs w:val="48"/>
      <w:lang w:eastAsia="fr-FR"/>
    </w:rPr>
  </w:style>
  <w:style w:type="character" w:customStyle="1" w:styleId="authors-list-item">
    <w:name w:val="authors-list-item"/>
    <w:basedOn w:val="Policepardfaut"/>
    <w:rsid w:val="004E7A59"/>
  </w:style>
  <w:style w:type="character" w:styleId="Lienhypertexte">
    <w:name w:val="Hyperlink"/>
    <w:basedOn w:val="Policepardfaut"/>
    <w:uiPriority w:val="99"/>
    <w:unhideWhenUsed/>
    <w:rsid w:val="004E7A59"/>
    <w:rPr>
      <w:color w:val="0000FF"/>
      <w:u w:val="single"/>
    </w:rPr>
  </w:style>
  <w:style w:type="character" w:customStyle="1" w:styleId="author-sup-separator">
    <w:name w:val="author-sup-separator"/>
    <w:basedOn w:val="Policepardfaut"/>
    <w:rsid w:val="004E7A59"/>
  </w:style>
  <w:style w:type="character" w:customStyle="1" w:styleId="comma">
    <w:name w:val="comma"/>
    <w:basedOn w:val="Policepardfaut"/>
    <w:rsid w:val="004E7A59"/>
  </w:style>
  <w:style w:type="character" w:customStyle="1" w:styleId="Titre10">
    <w:name w:val="Titre1"/>
    <w:basedOn w:val="Policepardfaut"/>
    <w:rsid w:val="004E7A59"/>
  </w:style>
  <w:style w:type="character" w:customStyle="1" w:styleId="identifier">
    <w:name w:val="identifier"/>
    <w:basedOn w:val="Policepardfaut"/>
    <w:rsid w:val="004E7A59"/>
  </w:style>
  <w:style w:type="character" w:customStyle="1" w:styleId="id-label">
    <w:name w:val="id-label"/>
    <w:basedOn w:val="Policepardfaut"/>
    <w:rsid w:val="004E7A59"/>
  </w:style>
  <w:style w:type="character" w:styleId="lev">
    <w:name w:val="Strong"/>
    <w:basedOn w:val="Policepardfaut"/>
    <w:uiPriority w:val="22"/>
    <w:qFormat/>
    <w:rsid w:val="004E7A59"/>
    <w:rPr>
      <w:b/>
      <w:bCs/>
    </w:rPr>
  </w:style>
  <w:style w:type="character" w:customStyle="1" w:styleId="semicolon">
    <w:name w:val="semicolon"/>
    <w:basedOn w:val="Policepardfaut"/>
    <w:rsid w:val="001B55F5"/>
  </w:style>
  <w:style w:type="character" w:customStyle="1" w:styleId="free-label">
    <w:name w:val="free-label"/>
    <w:basedOn w:val="Policepardfaut"/>
    <w:rsid w:val="001B55F5"/>
  </w:style>
  <w:style w:type="character" w:customStyle="1" w:styleId="html-italic">
    <w:name w:val="html-italic"/>
    <w:basedOn w:val="Policepardfaut"/>
    <w:rsid w:val="001B55F5"/>
  </w:style>
  <w:style w:type="paragraph" w:styleId="Bibliographie">
    <w:name w:val="Bibliography"/>
    <w:basedOn w:val="Normal"/>
    <w:next w:val="Normal"/>
    <w:uiPriority w:val="37"/>
    <w:unhideWhenUsed/>
    <w:rsid w:val="004A4CF4"/>
    <w:pPr>
      <w:tabs>
        <w:tab w:val="left" w:pos="504"/>
      </w:tabs>
      <w:spacing w:after="240" w:line="480" w:lineRule="auto"/>
      <w:ind w:left="504" w:hanging="504"/>
    </w:pPr>
  </w:style>
  <w:style w:type="paragraph" w:styleId="Paragraphedeliste">
    <w:name w:val="List Paragraph"/>
    <w:basedOn w:val="Normal"/>
    <w:uiPriority w:val="34"/>
    <w:qFormat/>
    <w:rsid w:val="00495186"/>
    <w:pPr>
      <w:ind w:left="720"/>
      <w:contextualSpacing/>
    </w:pPr>
  </w:style>
  <w:style w:type="character" w:styleId="Marquedecommentaire">
    <w:name w:val="annotation reference"/>
    <w:basedOn w:val="Policepardfaut"/>
    <w:uiPriority w:val="99"/>
    <w:semiHidden/>
    <w:unhideWhenUsed/>
    <w:rsid w:val="00B54CB4"/>
    <w:rPr>
      <w:sz w:val="16"/>
      <w:szCs w:val="16"/>
    </w:rPr>
  </w:style>
  <w:style w:type="paragraph" w:styleId="Commentaire">
    <w:name w:val="annotation text"/>
    <w:basedOn w:val="Normal"/>
    <w:link w:val="CommentaireCar"/>
    <w:uiPriority w:val="99"/>
    <w:unhideWhenUsed/>
    <w:rsid w:val="00B54CB4"/>
    <w:pPr>
      <w:spacing w:line="240" w:lineRule="auto"/>
    </w:pPr>
    <w:rPr>
      <w:sz w:val="20"/>
      <w:szCs w:val="20"/>
    </w:rPr>
  </w:style>
  <w:style w:type="character" w:customStyle="1" w:styleId="CommentaireCar">
    <w:name w:val="Commentaire Car"/>
    <w:basedOn w:val="Policepardfaut"/>
    <w:link w:val="Commentaire"/>
    <w:uiPriority w:val="99"/>
    <w:rsid w:val="00B54CB4"/>
    <w:rPr>
      <w:sz w:val="20"/>
      <w:szCs w:val="20"/>
    </w:rPr>
  </w:style>
  <w:style w:type="paragraph" w:styleId="Objetducommentaire">
    <w:name w:val="annotation subject"/>
    <w:basedOn w:val="Commentaire"/>
    <w:next w:val="Commentaire"/>
    <w:link w:val="ObjetducommentaireCar"/>
    <w:uiPriority w:val="99"/>
    <w:semiHidden/>
    <w:unhideWhenUsed/>
    <w:rsid w:val="00B54CB4"/>
    <w:rPr>
      <w:b/>
      <w:bCs/>
    </w:rPr>
  </w:style>
  <w:style w:type="character" w:customStyle="1" w:styleId="ObjetducommentaireCar">
    <w:name w:val="Objet du commentaire Car"/>
    <w:basedOn w:val="CommentaireCar"/>
    <w:link w:val="Objetducommentaire"/>
    <w:uiPriority w:val="99"/>
    <w:semiHidden/>
    <w:rsid w:val="00B54CB4"/>
    <w:rPr>
      <w:b/>
      <w:bCs/>
      <w:sz w:val="20"/>
      <w:szCs w:val="20"/>
    </w:rPr>
  </w:style>
  <w:style w:type="paragraph" w:styleId="Textedebulles">
    <w:name w:val="Balloon Text"/>
    <w:basedOn w:val="Normal"/>
    <w:link w:val="TextedebullesCar"/>
    <w:uiPriority w:val="99"/>
    <w:semiHidden/>
    <w:unhideWhenUsed/>
    <w:rsid w:val="00B54CB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54CB4"/>
    <w:rPr>
      <w:rFonts w:ascii="Segoe UI" w:hAnsi="Segoe UI" w:cs="Segoe UI"/>
      <w:sz w:val="18"/>
      <w:szCs w:val="18"/>
    </w:rPr>
  </w:style>
  <w:style w:type="table" w:styleId="Grilledutableau">
    <w:name w:val="Table Grid"/>
    <w:basedOn w:val="TableauNormal"/>
    <w:uiPriority w:val="39"/>
    <w:rsid w:val="00245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1E541F"/>
    <w:rPr>
      <w:color w:val="808080"/>
    </w:rPr>
  </w:style>
  <w:style w:type="paragraph" w:styleId="En-tte">
    <w:name w:val="header"/>
    <w:basedOn w:val="Normal"/>
    <w:link w:val="En-tteCar"/>
    <w:uiPriority w:val="99"/>
    <w:unhideWhenUsed/>
    <w:rsid w:val="00FC0C3A"/>
    <w:pPr>
      <w:tabs>
        <w:tab w:val="center" w:pos="4536"/>
        <w:tab w:val="right" w:pos="9072"/>
      </w:tabs>
      <w:spacing w:after="0" w:line="240" w:lineRule="auto"/>
    </w:pPr>
  </w:style>
  <w:style w:type="character" w:customStyle="1" w:styleId="En-tteCar">
    <w:name w:val="En-tête Car"/>
    <w:basedOn w:val="Policepardfaut"/>
    <w:link w:val="En-tte"/>
    <w:uiPriority w:val="99"/>
    <w:rsid w:val="00FC0C3A"/>
  </w:style>
  <w:style w:type="paragraph" w:styleId="Pieddepage">
    <w:name w:val="footer"/>
    <w:basedOn w:val="Normal"/>
    <w:link w:val="PieddepageCar"/>
    <w:uiPriority w:val="99"/>
    <w:unhideWhenUsed/>
    <w:rsid w:val="00FC0C3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C0C3A"/>
  </w:style>
  <w:style w:type="paragraph" w:styleId="Corpsdetexte">
    <w:name w:val="Body Text"/>
    <w:basedOn w:val="Normal"/>
    <w:link w:val="CorpsdetexteCar"/>
    <w:qFormat/>
    <w:rsid w:val="005164B0"/>
    <w:pPr>
      <w:spacing w:before="180" w:after="180" w:line="240" w:lineRule="auto"/>
    </w:pPr>
    <w:rPr>
      <w:sz w:val="24"/>
      <w:szCs w:val="24"/>
      <w:lang w:val="en-US"/>
    </w:rPr>
  </w:style>
  <w:style w:type="character" w:customStyle="1" w:styleId="CorpsdetexteCar">
    <w:name w:val="Corps de texte Car"/>
    <w:basedOn w:val="Policepardfaut"/>
    <w:link w:val="Corpsdetexte"/>
    <w:rsid w:val="005164B0"/>
    <w:rPr>
      <w:sz w:val="24"/>
      <w:szCs w:val="24"/>
      <w:lang w:val="en-US"/>
    </w:rPr>
  </w:style>
  <w:style w:type="table" w:styleId="TableauListe1Clair">
    <w:name w:val="List Table 1 Light"/>
    <w:basedOn w:val="TableauNormal"/>
    <w:uiPriority w:val="46"/>
    <w:rsid w:val="005164B0"/>
    <w:pPr>
      <w:spacing w:after="0" w:line="240" w:lineRule="auto"/>
    </w:pPr>
    <w:rPr>
      <w:rFonts w:ascii="Times New Roman" w:eastAsia="Times New Roman" w:hAnsi="Times New Roman" w:cs="Times New Roman"/>
      <w:sz w:val="20"/>
      <w:szCs w:val="20"/>
      <w:lang w:eastAsia="fr-FR"/>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umrodeligne">
    <w:name w:val="line number"/>
    <w:basedOn w:val="Policepardfaut"/>
    <w:uiPriority w:val="99"/>
    <w:semiHidden/>
    <w:unhideWhenUsed/>
    <w:rsid w:val="008F0A59"/>
  </w:style>
  <w:style w:type="paragraph" w:styleId="Rvision">
    <w:name w:val="Revision"/>
    <w:hidden/>
    <w:uiPriority w:val="99"/>
    <w:semiHidden/>
    <w:rsid w:val="008803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82747">
      <w:bodyDiv w:val="1"/>
      <w:marLeft w:val="0"/>
      <w:marRight w:val="0"/>
      <w:marTop w:val="0"/>
      <w:marBottom w:val="0"/>
      <w:divBdr>
        <w:top w:val="none" w:sz="0" w:space="0" w:color="auto"/>
        <w:left w:val="none" w:sz="0" w:space="0" w:color="auto"/>
        <w:bottom w:val="none" w:sz="0" w:space="0" w:color="auto"/>
        <w:right w:val="none" w:sz="0" w:space="0" w:color="auto"/>
      </w:divBdr>
    </w:div>
    <w:div w:id="283774976">
      <w:bodyDiv w:val="1"/>
      <w:marLeft w:val="0"/>
      <w:marRight w:val="0"/>
      <w:marTop w:val="0"/>
      <w:marBottom w:val="0"/>
      <w:divBdr>
        <w:top w:val="none" w:sz="0" w:space="0" w:color="auto"/>
        <w:left w:val="none" w:sz="0" w:space="0" w:color="auto"/>
        <w:bottom w:val="none" w:sz="0" w:space="0" w:color="auto"/>
        <w:right w:val="none" w:sz="0" w:space="0" w:color="auto"/>
      </w:divBdr>
      <w:divsChild>
        <w:div w:id="458425932">
          <w:marLeft w:val="0"/>
          <w:marRight w:val="0"/>
          <w:marTop w:val="0"/>
          <w:marBottom w:val="0"/>
          <w:divBdr>
            <w:top w:val="none" w:sz="0" w:space="0" w:color="auto"/>
            <w:left w:val="none" w:sz="0" w:space="0" w:color="auto"/>
            <w:bottom w:val="none" w:sz="0" w:space="0" w:color="auto"/>
            <w:right w:val="none" w:sz="0" w:space="0" w:color="auto"/>
          </w:divBdr>
          <w:divsChild>
            <w:div w:id="4403221">
              <w:marLeft w:val="0"/>
              <w:marRight w:val="0"/>
              <w:marTop w:val="0"/>
              <w:marBottom w:val="0"/>
              <w:divBdr>
                <w:top w:val="none" w:sz="0" w:space="0" w:color="auto"/>
                <w:left w:val="none" w:sz="0" w:space="0" w:color="auto"/>
                <w:bottom w:val="none" w:sz="0" w:space="0" w:color="auto"/>
                <w:right w:val="none" w:sz="0" w:space="0" w:color="auto"/>
              </w:divBdr>
              <w:divsChild>
                <w:div w:id="16682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6506">
          <w:marLeft w:val="0"/>
          <w:marRight w:val="0"/>
          <w:marTop w:val="0"/>
          <w:marBottom w:val="0"/>
          <w:divBdr>
            <w:top w:val="none" w:sz="0" w:space="0" w:color="auto"/>
            <w:left w:val="none" w:sz="0" w:space="0" w:color="auto"/>
            <w:bottom w:val="none" w:sz="0" w:space="0" w:color="auto"/>
            <w:right w:val="none" w:sz="0" w:space="0" w:color="auto"/>
          </w:divBdr>
        </w:div>
      </w:divsChild>
    </w:div>
    <w:div w:id="547645531">
      <w:bodyDiv w:val="1"/>
      <w:marLeft w:val="0"/>
      <w:marRight w:val="0"/>
      <w:marTop w:val="0"/>
      <w:marBottom w:val="0"/>
      <w:divBdr>
        <w:top w:val="none" w:sz="0" w:space="0" w:color="auto"/>
        <w:left w:val="none" w:sz="0" w:space="0" w:color="auto"/>
        <w:bottom w:val="none" w:sz="0" w:space="0" w:color="auto"/>
        <w:right w:val="none" w:sz="0" w:space="0" w:color="auto"/>
      </w:divBdr>
      <w:divsChild>
        <w:div w:id="419260289">
          <w:marLeft w:val="0"/>
          <w:marRight w:val="0"/>
          <w:marTop w:val="0"/>
          <w:marBottom w:val="0"/>
          <w:divBdr>
            <w:top w:val="none" w:sz="0" w:space="0" w:color="auto"/>
            <w:left w:val="none" w:sz="0" w:space="0" w:color="auto"/>
            <w:bottom w:val="none" w:sz="0" w:space="0" w:color="auto"/>
            <w:right w:val="none" w:sz="0" w:space="0" w:color="auto"/>
          </w:divBdr>
          <w:divsChild>
            <w:div w:id="1165391641">
              <w:marLeft w:val="0"/>
              <w:marRight w:val="0"/>
              <w:marTop w:val="0"/>
              <w:marBottom w:val="0"/>
              <w:divBdr>
                <w:top w:val="none" w:sz="0" w:space="0" w:color="auto"/>
                <w:left w:val="none" w:sz="0" w:space="0" w:color="auto"/>
                <w:bottom w:val="none" w:sz="0" w:space="0" w:color="auto"/>
                <w:right w:val="none" w:sz="0" w:space="0" w:color="auto"/>
              </w:divBdr>
              <w:divsChild>
                <w:div w:id="14631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1934">
          <w:marLeft w:val="0"/>
          <w:marRight w:val="0"/>
          <w:marTop w:val="0"/>
          <w:marBottom w:val="0"/>
          <w:divBdr>
            <w:top w:val="none" w:sz="0" w:space="0" w:color="auto"/>
            <w:left w:val="none" w:sz="0" w:space="0" w:color="auto"/>
            <w:bottom w:val="none" w:sz="0" w:space="0" w:color="auto"/>
            <w:right w:val="none" w:sz="0" w:space="0" w:color="auto"/>
          </w:divBdr>
        </w:div>
      </w:divsChild>
    </w:div>
    <w:div w:id="681321292">
      <w:bodyDiv w:val="1"/>
      <w:marLeft w:val="0"/>
      <w:marRight w:val="0"/>
      <w:marTop w:val="0"/>
      <w:marBottom w:val="0"/>
      <w:divBdr>
        <w:top w:val="none" w:sz="0" w:space="0" w:color="auto"/>
        <w:left w:val="none" w:sz="0" w:space="0" w:color="auto"/>
        <w:bottom w:val="none" w:sz="0" w:space="0" w:color="auto"/>
        <w:right w:val="none" w:sz="0" w:space="0" w:color="auto"/>
      </w:divBdr>
      <w:divsChild>
        <w:div w:id="1897817843">
          <w:marLeft w:val="0"/>
          <w:marRight w:val="0"/>
          <w:marTop w:val="0"/>
          <w:marBottom w:val="0"/>
          <w:divBdr>
            <w:top w:val="none" w:sz="0" w:space="0" w:color="auto"/>
            <w:left w:val="none" w:sz="0" w:space="0" w:color="auto"/>
            <w:bottom w:val="none" w:sz="0" w:space="0" w:color="auto"/>
            <w:right w:val="none" w:sz="0" w:space="0" w:color="auto"/>
          </w:divBdr>
        </w:div>
      </w:divsChild>
    </w:div>
    <w:div w:id="1111362645">
      <w:bodyDiv w:val="1"/>
      <w:marLeft w:val="0"/>
      <w:marRight w:val="0"/>
      <w:marTop w:val="0"/>
      <w:marBottom w:val="0"/>
      <w:divBdr>
        <w:top w:val="none" w:sz="0" w:space="0" w:color="auto"/>
        <w:left w:val="none" w:sz="0" w:space="0" w:color="auto"/>
        <w:bottom w:val="none" w:sz="0" w:space="0" w:color="auto"/>
        <w:right w:val="none" w:sz="0" w:space="0" w:color="auto"/>
      </w:divBdr>
      <w:divsChild>
        <w:div w:id="667055161">
          <w:marLeft w:val="0"/>
          <w:marRight w:val="0"/>
          <w:marTop w:val="0"/>
          <w:marBottom w:val="0"/>
          <w:divBdr>
            <w:top w:val="none" w:sz="0" w:space="0" w:color="auto"/>
            <w:left w:val="none" w:sz="0" w:space="0" w:color="auto"/>
            <w:bottom w:val="none" w:sz="0" w:space="0" w:color="auto"/>
            <w:right w:val="none" w:sz="0" w:space="0" w:color="auto"/>
          </w:divBdr>
          <w:divsChild>
            <w:div w:id="1325890426">
              <w:marLeft w:val="0"/>
              <w:marRight w:val="0"/>
              <w:marTop w:val="0"/>
              <w:marBottom w:val="0"/>
              <w:divBdr>
                <w:top w:val="none" w:sz="0" w:space="0" w:color="auto"/>
                <w:left w:val="none" w:sz="0" w:space="0" w:color="auto"/>
                <w:bottom w:val="none" w:sz="0" w:space="0" w:color="auto"/>
                <w:right w:val="none" w:sz="0" w:space="0" w:color="auto"/>
              </w:divBdr>
              <w:divsChild>
                <w:div w:id="12136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9687">
          <w:marLeft w:val="0"/>
          <w:marRight w:val="0"/>
          <w:marTop w:val="0"/>
          <w:marBottom w:val="0"/>
          <w:divBdr>
            <w:top w:val="none" w:sz="0" w:space="0" w:color="auto"/>
            <w:left w:val="none" w:sz="0" w:space="0" w:color="auto"/>
            <w:bottom w:val="none" w:sz="0" w:space="0" w:color="auto"/>
            <w:right w:val="none" w:sz="0" w:space="0" w:color="auto"/>
          </w:divBdr>
        </w:div>
      </w:divsChild>
    </w:div>
    <w:div w:id="1189178082">
      <w:bodyDiv w:val="1"/>
      <w:marLeft w:val="0"/>
      <w:marRight w:val="0"/>
      <w:marTop w:val="0"/>
      <w:marBottom w:val="0"/>
      <w:divBdr>
        <w:top w:val="none" w:sz="0" w:space="0" w:color="auto"/>
        <w:left w:val="none" w:sz="0" w:space="0" w:color="auto"/>
        <w:bottom w:val="none" w:sz="0" w:space="0" w:color="auto"/>
        <w:right w:val="none" w:sz="0" w:space="0" w:color="auto"/>
      </w:divBdr>
      <w:divsChild>
        <w:div w:id="1061098531">
          <w:marLeft w:val="0"/>
          <w:marRight w:val="0"/>
          <w:marTop w:val="0"/>
          <w:marBottom w:val="0"/>
          <w:divBdr>
            <w:top w:val="none" w:sz="0" w:space="0" w:color="auto"/>
            <w:left w:val="none" w:sz="0" w:space="0" w:color="auto"/>
            <w:bottom w:val="none" w:sz="0" w:space="0" w:color="auto"/>
            <w:right w:val="none" w:sz="0" w:space="0" w:color="auto"/>
          </w:divBdr>
          <w:divsChild>
            <w:div w:id="823619677">
              <w:marLeft w:val="0"/>
              <w:marRight w:val="0"/>
              <w:marTop w:val="0"/>
              <w:marBottom w:val="0"/>
              <w:divBdr>
                <w:top w:val="none" w:sz="0" w:space="0" w:color="auto"/>
                <w:left w:val="none" w:sz="0" w:space="0" w:color="auto"/>
                <w:bottom w:val="none" w:sz="0" w:space="0" w:color="auto"/>
                <w:right w:val="none" w:sz="0" w:space="0" w:color="auto"/>
              </w:divBdr>
              <w:divsChild>
                <w:div w:id="11531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0110">
          <w:marLeft w:val="0"/>
          <w:marRight w:val="0"/>
          <w:marTop w:val="0"/>
          <w:marBottom w:val="0"/>
          <w:divBdr>
            <w:top w:val="none" w:sz="0" w:space="0" w:color="auto"/>
            <w:left w:val="none" w:sz="0" w:space="0" w:color="auto"/>
            <w:bottom w:val="none" w:sz="0" w:space="0" w:color="auto"/>
            <w:right w:val="none" w:sz="0" w:space="0" w:color="auto"/>
          </w:divBdr>
        </w:div>
      </w:divsChild>
    </w:div>
    <w:div w:id="1373770179">
      <w:bodyDiv w:val="1"/>
      <w:marLeft w:val="0"/>
      <w:marRight w:val="0"/>
      <w:marTop w:val="0"/>
      <w:marBottom w:val="0"/>
      <w:divBdr>
        <w:top w:val="none" w:sz="0" w:space="0" w:color="auto"/>
        <w:left w:val="none" w:sz="0" w:space="0" w:color="auto"/>
        <w:bottom w:val="none" w:sz="0" w:space="0" w:color="auto"/>
        <w:right w:val="none" w:sz="0" w:space="0" w:color="auto"/>
      </w:divBdr>
      <w:divsChild>
        <w:div w:id="1618828238">
          <w:marLeft w:val="0"/>
          <w:marRight w:val="0"/>
          <w:marTop w:val="0"/>
          <w:marBottom w:val="0"/>
          <w:divBdr>
            <w:top w:val="none" w:sz="0" w:space="0" w:color="auto"/>
            <w:left w:val="none" w:sz="0" w:space="0" w:color="auto"/>
            <w:bottom w:val="none" w:sz="0" w:space="0" w:color="auto"/>
            <w:right w:val="none" w:sz="0" w:space="0" w:color="auto"/>
          </w:divBdr>
          <w:divsChild>
            <w:div w:id="2103258908">
              <w:marLeft w:val="0"/>
              <w:marRight w:val="0"/>
              <w:marTop w:val="0"/>
              <w:marBottom w:val="0"/>
              <w:divBdr>
                <w:top w:val="none" w:sz="0" w:space="0" w:color="auto"/>
                <w:left w:val="none" w:sz="0" w:space="0" w:color="auto"/>
                <w:bottom w:val="none" w:sz="0" w:space="0" w:color="auto"/>
                <w:right w:val="none" w:sz="0" w:space="0" w:color="auto"/>
              </w:divBdr>
              <w:divsChild>
                <w:div w:id="4647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843">
          <w:marLeft w:val="0"/>
          <w:marRight w:val="0"/>
          <w:marTop w:val="0"/>
          <w:marBottom w:val="0"/>
          <w:divBdr>
            <w:top w:val="none" w:sz="0" w:space="0" w:color="auto"/>
            <w:left w:val="none" w:sz="0" w:space="0" w:color="auto"/>
            <w:bottom w:val="none" w:sz="0" w:space="0" w:color="auto"/>
            <w:right w:val="none" w:sz="0" w:space="0" w:color="auto"/>
          </w:divBdr>
        </w:div>
      </w:divsChild>
    </w:div>
    <w:div w:id="1509901555">
      <w:bodyDiv w:val="1"/>
      <w:marLeft w:val="0"/>
      <w:marRight w:val="0"/>
      <w:marTop w:val="0"/>
      <w:marBottom w:val="0"/>
      <w:divBdr>
        <w:top w:val="none" w:sz="0" w:space="0" w:color="auto"/>
        <w:left w:val="none" w:sz="0" w:space="0" w:color="auto"/>
        <w:bottom w:val="none" w:sz="0" w:space="0" w:color="auto"/>
        <w:right w:val="none" w:sz="0" w:space="0" w:color="auto"/>
      </w:divBdr>
      <w:divsChild>
        <w:div w:id="1613856462">
          <w:marLeft w:val="0"/>
          <w:marRight w:val="0"/>
          <w:marTop w:val="0"/>
          <w:marBottom w:val="0"/>
          <w:divBdr>
            <w:top w:val="none" w:sz="0" w:space="0" w:color="auto"/>
            <w:left w:val="none" w:sz="0" w:space="0" w:color="auto"/>
            <w:bottom w:val="none" w:sz="0" w:space="0" w:color="auto"/>
            <w:right w:val="none" w:sz="0" w:space="0" w:color="auto"/>
          </w:divBdr>
        </w:div>
      </w:divsChild>
    </w:div>
    <w:div w:id="1536313751">
      <w:bodyDiv w:val="1"/>
      <w:marLeft w:val="0"/>
      <w:marRight w:val="0"/>
      <w:marTop w:val="0"/>
      <w:marBottom w:val="0"/>
      <w:divBdr>
        <w:top w:val="none" w:sz="0" w:space="0" w:color="auto"/>
        <w:left w:val="none" w:sz="0" w:space="0" w:color="auto"/>
        <w:bottom w:val="none" w:sz="0" w:space="0" w:color="auto"/>
        <w:right w:val="none" w:sz="0" w:space="0" w:color="auto"/>
      </w:divBdr>
      <w:divsChild>
        <w:div w:id="93984999">
          <w:marLeft w:val="0"/>
          <w:marRight w:val="0"/>
          <w:marTop w:val="0"/>
          <w:marBottom w:val="0"/>
          <w:divBdr>
            <w:top w:val="none" w:sz="0" w:space="0" w:color="auto"/>
            <w:left w:val="none" w:sz="0" w:space="0" w:color="auto"/>
            <w:bottom w:val="none" w:sz="0" w:space="0" w:color="auto"/>
            <w:right w:val="none" w:sz="0" w:space="0" w:color="auto"/>
          </w:divBdr>
        </w:div>
      </w:divsChild>
    </w:div>
    <w:div w:id="1683119679">
      <w:bodyDiv w:val="1"/>
      <w:marLeft w:val="0"/>
      <w:marRight w:val="0"/>
      <w:marTop w:val="0"/>
      <w:marBottom w:val="0"/>
      <w:divBdr>
        <w:top w:val="none" w:sz="0" w:space="0" w:color="auto"/>
        <w:left w:val="none" w:sz="0" w:space="0" w:color="auto"/>
        <w:bottom w:val="none" w:sz="0" w:space="0" w:color="auto"/>
        <w:right w:val="none" w:sz="0" w:space="0" w:color="auto"/>
      </w:divBdr>
      <w:divsChild>
        <w:div w:id="1991519496">
          <w:marLeft w:val="0"/>
          <w:marRight w:val="0"/>
          <w:marTop w:val="0"/>
          <w:marBottom w:val="0"/>
          <w:divBdr>
            <w:top w:val="none" w:sz="0" w:space="0" w:color="auto"/>
            <w:left w:val="none" w:sz="0" w:space="0" w:color="auto"/>
            <w:bottom w:val="none" w:sz="0" w:space="0" w:color="auto"/>
            <w:right w:val="none" w:sz="0" w:space="0" w:color="auto"/>
          </w:divBdr>
          <w:divsChild>
            <w:div w:id="812674192">
              <w:marLeft w:val="0"/>
              <w:marRight w:val="0"/>
              <w:marTop w:val="0"/>
              <w:marBottom w:val="0"/>
              <w:divBdr>
                <w:top w:val="none" w:sz="0" w:space="0" w:color="auto"/>
                <w:left w:val="none" w:sz="0" w:space="0" w:color="auto"/>
                <w:bottom w:val="none" w:sz="0" w:space="0" w:color="auto"/>
                <w:right w:val="none" w:sz="0" w:space="0" w:color="auto"/>
              </w:divBdr>
              <w:divsChild>
                <w:div w:id="37520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255">
          <w:marLeft w:val="0"/>
          <w:marRight w:val="0"/>
          <w:marTop w:val="0"/>
          <w:marBottom w:val="0"/>
          <w:divBdr>
            <w:top w:val="none" w:sz="0" w:space="0" w:color="auto"/>
            <w:left w:val="none" w:sz="0" w:space="0" w:color="auto"/>
            <w:bottom w:val="none" w:sz="0" w:space="0" w:color="auto"/>
            <w:right w:val="none" w:sz="0" w:space="0" w:color="auto"/>
          </w:divBdr>
        </w:div>
      </w:divsChild>
    </w:div>
    <w:div w:id="174387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homas.duflot@chu-rouen.fr"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AB08C-0B72-41A0-8EB2-E1BB800B1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7064</Words>
  <Characters>342985</Characters>
  <Application>Microsoft Office Word</Application>
  <DocSecurity>0</DocSecurity>
  <Lines>2858</Lines>
  <Paragraphs>698</Paragraphs>
  <ScaleCrop>false</ScaleCrop>
  <HeadingPairs>
    <vt:vector size="2" baseType="variant">
      <vt:variant>
        <vt:lpstr>Titre</vt:lpstr>
      </vt:variant>
      <vt:variant>
        <vt:i4>1</vt:i4>
      </vt:variant>
    </vt:vector>
  </HeadingPairs>
  <TitlesOfParts>
    <vt:vector size="1" baseType="lpstr">
      <vt:lpstr/>
    </vt:vector>
  </TitlesOfParts>
  <Company>CHU de Rouen</Company>
  <LinksUpToDate>false</LinksUpToDate>
  <CharactersWithSpaces>349351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Johnny</dc:creator>
  <cp:keywords/>
  <dc:description/>
  <cp:lastModifiedBy>Thomas Duflot</cp:lastModifiedBy>
  <cp:revision>2</cp:revision>
  <cp:lastPrinted>2024-11-14T10:08:00Z</cp:lastPrinted>
  <dcterms:created xsi:type="dcterms:W3CDTF">2024-11-14T10:09:00Z</dcterms:created>
  <dcterms:modified xsi:type="dcterms:W3CDTF">2024-11-14T10:09:00Z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zotero-version="7.0.9"&gt;&lt;session id="yg2Cy3EW"/&gt;&lt;style id="http://www.zotero.org/styles/american-society-for-microbiology" hasBibliography="1" bibliographyStyleHasBeenSet="1"/&gt;&lt;prefs&gt;&lt;pref name="fieldType" value="Field"/&gt;&lt;/prefs&gt;&lt;/da</vt:lpwstr>
  </property>
  <property fmtid="{D5CDD505-2E9C-101B-9397-08002B2CF9AE}" pid="3" name="ZOTERO_PREF_2">
    <vt:lpwstr>ta&gt;</vt:lpwstr>
  </property>
</Properties>
</file>